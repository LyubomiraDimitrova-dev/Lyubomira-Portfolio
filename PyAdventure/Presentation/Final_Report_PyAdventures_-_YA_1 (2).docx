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46927" w14:textId="7DB85074" w:rsidR="009535BD" w:rsidRDefault="009535BD" w:rsidP="009535BD">
      <w:pPr>
        <w:rPr>
          <w:sz w:val="24"/>
          <w:szCs w:val="24"/>
          <w:lang w:eastAsia="en-GB"/>
        </w:rPr>
      </w:pPr>
      <w:r>
        <w:rPr>
          <w:sz w:val="24"/>
          <w:szCs w:val="24"/>
          <w:lang w:eastAsia="en-GB"/>
        </w:rPr>
        <w:t>University of Greenwich</w:t>
      </w:r>
    </w:p>
    <w:p w14:paraId="6E0987A6" w14:textId="52218D55" w:rsidR="009535BD" w:rsidRPr="009535BD" w:rsidRDefault="009535BD" w:rsidP="009535BD">
      <w:pPr>
        <w:rPr>
          <w:sz w:val="24"/>
          <w:szCs w:val="24"/>
          <w:lang w:eastAsia="en-GB"/>
        </w:rPr>
      </w:pPr>
      <w:r>
        <w:rPr>
          <w:sz w:val="24"/>
          <w:szCs w:val="24"/>
          <w:lang w:eastAsia="en-GB"/>
        </w:rPr>
        <w:t>BSc Hons Computer Science: Games</w:t>
      </w:r>
    </w:p>
    <w:p w14:paraId="3EEA99AC" w14:textId="77777777" w:rsidR="009535BD" w:rsidRDefault="009535BD" w:rsidP="00A903E8">
      <w:pPr>
        <w:pStyle w:val="Title"/>
        <w:jc w:val="center"/>
        <w:rPr>
          <w:rFonts w:eastAsia="Times New Roman"/>
          <w:lang w:eastAsia="en-GB"/>
        </w:rPr>
      </w:pPr>
    </w:p>
    <w:p w14:paraId="763349DC" w14:textId="77777777" w:rsidR="009535BD" w:rsidRDefault="009535BD" w:rsidP="00A903E8">
      <w:pPr>
        <w:pStyle w:val="Title"/>
        <w:jc w:val="center"/>
        <w:rPr>
          <w:rFonts w:eastAsia="Times New Roman"/>
          <w:lang w:eastAsia="en-GB"/>
        </w:rPr>
      </w:pPr>
    </w:p>
    <w:p w14:paraId="71369581" w14:textId="77777777" w:rsidR="009535BD" w:rsidRDefault="009535BD" w:rsidP="00A903E8">
      <w:pPr>
        <w:pStyle w:val="Title"/>
        <w:jc w:val="center"/>
        <w:rPr>
          <w:rFonts w:eastAsia="Times New Roman"/>
          <w:lang w:eastAsia="en-GB"/>
        </w:rPr>
      </w:pPr>
    </w:p>
    <w:p w14:paraId="19238BB9" w14:textId="77777777" w:rsidR="009535BD" w:rsidRDefault="009535BD" w:rsidP="00A903E8">
      <w:pPr>
        <w:pStyle w:val="Title"/>
        <w:jc w:val="center"/>
        <w:rPr>
          <w:rFonts w:eastAsia="Times New Roman"/>
          <w:lang w:eastAsia="en-GB"/>
        </w:rPr>
      </w:pPr>
    </w:p>
    <w:p w14:paraId="044115B8" w14:textId="56125A6B" w:rsidR="00D2267C" w:rsidRDefault="00A903E8" w:rsidP="00A903E8">
      <w:pPr>
        <w:pStyle w:val="Title"/>
        <w:jc w:val="center"/>
        <w:rPr>
          <w:rFonts w:eastAsia="Times New Roman"/>
          <w:lang w:eastAsia="en-GB"/>
        </w:rPr>
      </w:pPr>
      <w:r>
        <w:rPr>
          <w:rFonts w:eastAsia="Times New Roman"/>
          <w:lang w:eastAsia="en-GB"/>
        </w:rPr>
        <w:t>PyAdventure - A Python programming video game.</w:t>
      </w:r>
    </w:p>
    <w:p w14:paraId="0C4C22F6" w14:textId="77777777" w:rsidR="00A903E8" w:rsidRDefault="00A903E8" w:rsidP="00A903E8">
      <w:pPr>
        <w:jc w:val="center"/>
        <w:rPr>
          <w:lang w:eastAsia="en-GB"/>
        </w:rPr>
      </w:pPr>
    </w:p>
    <w:p w14:paraId="0550A742" w14:textId="77777777" w:rsidR="00A903E8" w:rsidRDefault="00A903E8" w:rsidP="00A903E8">
      <w:pPr>
        <w:jc w:val="center"/>
        <w:rPr>
          <w:lang w:eastAsia="en-GB"/>
        </w:rPr>
      </w:pPr>
    </w:p>
    <w:p w14:paraId="1FA5936F" w14:textId="77777777" w:rsidR="00A903E8" w:rsidRDefault="00A903E8" w:rsidP="00A903E8">
      <w:pPr>
        <w:jc w:val="center"/>
        <w:rPr>
          <w:lang w:eastAsia="en-GB"/>
        </w:rPr>
      </w:pPr>
    </w:p>
    <w:p w14:paraId="1366283C" w14:textId="77777777" w:rsidR="00A903E8" w:rsidRDefault="00A903E8" w:rsidP="00A903E8">
      <w:pPr>
        <w:jc w:val="center"/>
        <w:rPr>
          <w:lang w:eastAsia="en-GB"/>
        </w:rPr>
      </w:pPr>
    </w:p>
    <w:p w14:paraId="1066E98D" w14:textId="7881B670" w:rsidR="00A903E8" w:rsidRPr="00A903E8" w:rsidRDefault="00A903E8" w:rsidP="00A903E8">
      <w:pPr>
        <w:jc w:val="center"/>
        <w:rPr>
          <w:sz w:val="24"/>
          <w:szCs w:val="24"/>
          <w:lang w:eastAsia="en-GB"/>
        </w:rPr>
      </w:pPr>
      <w:r w:rsidRPr="00A903E8">
        <w:rPr>
          <w:sz w:val="24"/>
          <w:szCs w:val="24"/>
          <w:lang w:eastAsia="en-GB"/>
        </w:rPr>
        <w:t>By</w:t>
      </w:r>
    </w:p>
    <w:p w14:paraId="4D43ABED" w14:textId="2340E65E" w:rsidR="00A903E8" w:rsidRDefault="00A903E8" w:rsidP="00A903E8">
      <w:pPr>
        <w:jc w:val="center"/>
        <w:rPr>
          <w:sz w:val="32"/>
          <w:szCs w:val="32"/>
          <w:lang w:eastAsia="en-GB"/>
        </w:rPr>
      </w:pPr>
      <w:r>
        <w:rPr>
          <w:sz w:val="32"/>
          <w:szCs w:val="32"/>
          <w:lang w:eastAsia="en-GB"/>
        </w:rPr>
        <w:t>Lyubomira Dimitrova</w:t>
      </w:r>
    </w:p>
    <w:p w14:paraId="270726A8" w14:textId="0BD26B69" w:rsidR="00A903E8" w:rsidRDefault="00A903E8" w:rsidP="00A903E8">
      <w:pPr>
        <w:jc w:val="center"/>
        <w:rPr>
          <w:sz w:val="32"/>
          <w:szCs w:val="32"/>
          <w:lang w:eastAsia="en-GB"/>
        </w:rPr>
      </w:pPr>
      <w:r>
        <w:rPr>
          <w:sz w:val="32"/>
          <w:szCs w:val="32"/>
          <w:lang w:eastAsia="en-GB"/>
        </w:rPr>
        <w:t>Due Date: 22/04/2024</w:t>
      </w:r>
    </w:p>
    <w:p w14:paraId="15C70404" w14:textId="64DC2D52" w:rsidR="00A903E8" w:rsidRPr="00A903E8" w:rsidRDefault="00A903E8" w:rsidP="00A903E8">
      <w:pPr>
        <w:jc w:val="center"/>
        <w:rPr>
          <w:sz w:val="32"/>
          <w:szCs w:val="32"/>
          <w:lang w:eastAsia="en-GB"/>
        </w:rPr>
      </w:pPr>
      <w:r>
        <w:rPr>
          <w:sz w:val="32"/>
          <w:szCs w:val="32"/>
          <w:lang w:eastAsia="en-GB"/>
        </w:rPr>
        <w:t xml:space="preserve">Supervisors: Yasmine </w:t>
      </w:r>
      <w:r w:rsidR="00DF5A06">
        <w:rPr>
          <w:sz w:val="32"/>
          <w:szCs w:val="32"/>
          <w:lang w:eastAsia="en-GB"/>
        </w:rPr>
        <w:t xml:space="preserve">Arafa and </w:t>
      </w:r>
      <w:r w:rsidR="00DF5A06" w:rsidRPr="00DF5A06">
        <w:rPr>
          <w:sz w:val="32"/>
          <w:szCs w:val="32"/>
          <w:lang w:eastAsia="en-GB"/>
        </w:rPr>
        <w:t>Ralph Barthel</w:t>
      </w:r>
    </w:p>
    <w:p w14:paraId="02C17A91" w14:textId="77777777" w:rsidR="00D2267C" w:rsidRDefault="00D2267C" w:rsidP="00A903E8">
      <w:pPr>
        <w:shd w:val="clear" w:color="auto" w:fill="FFFFFF"/>
        <w:spacing w:after="100" w:afterAutospacing="1" w:line="360" w:lineRule="auto"/>
        <w:ind w:left="720"/>
        <w:jc w:val="center"/>
        <w:rPr>
          <w:rFonts w:ascii="Work Sans" w:eastAsia="Times New Roman" w:hAnsi="Work Sans" w:cs="Times New Roman"/>
          <w:color w:val="2E2E2E"/>
          <w:sz w:val="28"/>
          <w:szCs w:val="28"/>
          <w:lang w:eastAsia="en-GB"/>
        </w:rPr>
      </w:pPr>
    </w:p>
    <w:p w14:paraId="1A7EA2DC" w14:textId="77777777" w:rsidR="00D2267C" w:rsidRDefault="00D2267C" w:rsidP="00A903E8">
      <w:pPr>
        <w:shd w:val="clear" w:color="auto" w:fill="FFFFFF"/>
        <w:spacing w:after="100" w:afterAutospacing="1" w:line="360" w:lineRule="auto"/>
        <w:ind w:left="720"/>
        <w:jc w:val="center"/>
        <w:rPr>
          <w:rFonts w:ascii="Work Sans" w:eastAsia="Times New Roman" w:hAnsi="Work Sans" w:cs="Times New Roman"/>
          <w:color w:val="2E2E2E"/>
          <w:sz w:val="28"/>
          <w:szCs w:val="28"/>
          <w:lang w:eastAsia="en-GB"/>
        </w:rPr>
      </w:pPr>
    </w:p>
    <w:p w14:paraId="6FA2D79B" w14:textId="77777777" w:rsidR="00D2267C" w:rsidRDefault="00D2267C" w:rsidP="002F58A3">
      <w:pPr>
        <w:shd w:val="clear" w:color="auto" w:fill="FFFFFF"/>
        <w:spacing w:after="100" w:afterAutospacing="1" w:line="360" w:lineRule="auto"/>
        <w:ind w:left="720"/>
        <w:rPr>
          <w:rFonts w:ascii="Work Sans" w:eastAsia="Times New Roman" w:hAnsi="Work Sans" w:cs="Times New Roman"/>
          <w:color w:val="2E2E2E"/>
          <w:sz w:val="28"/>
          <w:szCs w:val="28"/>
          <w:lang w:eastAsia="en-GB"/>
        </w:rPr>
      </w:pPr>
    </w:p>
    <w:p w14:paraId="31D28E19" w14:textId="77777777" w:rsidR="006B12A3" w:rsidRDefault="006B12A3" w:rsidP="002F58A3">
      <w:pPr>
        <w:shd w:val="clear" w:color="auto" w:fill="FFFFFF"/>
        <w:spacing w:after="100" w:afterAutospacing="1" w:line="360" w:lineRule="auto"/>
        <w:ind w:left="720"/>
        <w:rPr>
          <w:rFonts w:ascii="Work Sans" w:eastAsia="Times New Roman" w:hAnsi="Work Sans" w:cs="Times New Roman"/>
          <w:color w:val="2E2E2E"/>
          <w:sz w:val="28"/>
          <w:szCs w:val="28"/>
          <w:lang w:eastAsia="en-GB"/>
        </w:rPr>
      </w:pPr>
    </w:p>
    <w:p w14:paraId="44060116" w14:textId="77777777" w:rsidR="006B12A3" w:rsidRDefault="006B12A3" w:rsidP="00FB4A24">
      <w:pPr>
        <w:shd w:val="clear" w:color="auto" w:fill="FFFFFF"/>
        <w:spacing w:after="100" w:afterAutospacing="1" w:line="360" w:lineRule="auto"/>
        <w:rPr>
          <w:rFonts w:ascii="Work Sans" w:eastAsia="Times New Roman" w:hAnsi="Work Sans" w:cs="Times New Roman"/>
          <w:color w:val="2E2E2E"/>
          <w:sz w:val="28"/>
          <w:szCs w:val="28"/>
          <w:lang w:eastAsia="en-GB"/>
        </w:rPr>
      </w:pPr>
    </w:p>
    <w:p w14:paraId="16BA3C82" w14:textId="77777777" w:rsidR="00FB4A24" w:rsidRDefault="00FB4A24" w:rsidP="00FB4A24">
      <w:pPr>
        <w:shd w:val="clear" w:color="auto" w:fill="FFFFFF"/>
        <w:spacing w:after="100" w:afterAutospacing="1" w:line="360" w:lineRule="auto"/>
        <w:rPr>
          <w:rFonts w:ascii="Work Sans" w:eastAsia="Times New Roman" w:hAnsi="Work Sans" w:cs="Times New Roman"/>
          <w:color w:val="2E2E2E"/>
          <w:sz w:val="28"/>
          <w:szCs w:val="28"/>
          <w:lang w:eastAsia="en-GB"/>
        </w:rPr>
      </w:pPr>
    </w:p>
    <w:p w14:paraId="05355A44" w14:textId="77777777" w:rsidR="006203A9" w:rsidRPr="006203A9" w:rsidRDefault="006203A9" w:rsidP="006203A9">
      <w:pPr>
        <w:shd w:val="clear" w:color="auto" w:fill="FFFFFF"/>
        <w:spacing w:after="100" w:afterAutospacing="1" w:line="360" w:lineRule="auto"/>
        <w:ind w:left="720"/>
        <w:rPr>
          <w:rFonts w:ascii="Work Sans" w:eastAsia="Times New Roman" w:hAnsi="Work Sans" w:cs="Times New Roman"/>
          <w:color w:val="2E2E2E"/>
          <w:sz w:val="28"/>
          <w:szCs w:val="28"/>
          <w:lang w:eastAsia="en-GB"/>
        </w:rPr>
      </w:pPr>
      <w:commentRangeStart w:id="0"/>
      <w:r w:rsidRPr="006203A9">
        <w:rPr>
          <w:rFonts w:ascii="Work Sans" w:eastAsia="Times New Roman" w:hAnsi="Work Sans" w:cs="Times New Roman"/>
          <w:color w:val="2E2E2E"/>
          <w:sz w:val="28"/>
          <w:szCs w:val="28"/>
          <w:lang w:eastAsia="en-GB"/>
        </w:rPr>
        <w:lastRenderedPageBreak/>
        <w:t>Acknowledgements</w:t>
      </w:r>
      <w:commentRangeEnd w:id="0"/>
      <w:r w:rsidR="00317F0C">
        <w:rPr>
          <w:rStyle w:val="CommentReference"/>
        </w:rPr>
        <w:commentReference w:id="0"/>
      </w:r>
    </w:p>
    <w:p w14:paraId="062E7AE8" w14:textId="76874495" w:rsidR="00993586" w:rsidRPr="0070353E" w:rsidRDefault="00993586" w:rsidP="0099358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70353E">
        <w:rPr>
          <w:rFonts w:ascii="Work Sans" w:eastAsia="Times New Roman" w:hAnsi="Work Sans" w:cs="Times New Roman"/>
          <w:color w:val="2E2E2E"/>
          <w:sz w:val="24"/>
          <w:szCs w:val="24"/>
          <w:lang w:eastAsia="en-GB"/>
        </w:rPr>
        <w:t>I would like to express my deepest gratitude to my supervisors for their invaluable guidance and support throughout the duration of this project.</w:t>
      </w:r>
    </w:p>
    <w:p w14:paraId="2E4C569D" w14:textId="6E5B2E72" w:rsidR="00993586" w:rsidRPr="0070353E" w:rsidRDefault="00993586" w:rsidP="006B12A3">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70353E">
        <w:rPr>
          <w:rFonts w:ascii="Work Sans" w:eastAsia="Times New Roman" w:hAnsi="Work Sans" w:cs="Times New Roman"/>
          <w:color w:val="2E2E2E"/>
          <w:sz w:val="24"/>
          <w:szCs w:val="24"/>
          <w:lang w:eastAsia="en-GB"/>
        </w:rPr>
        <w:t xml:space="preserve">I express my gratitude to </w:t>
      </w:r>
      <w:r w:rsidR="00AD4ED7">
        <w:rPr>
          <w:rFonts w:ascii="Work Sans" w:eastAsia="Times New Roman" w:hAnsi="Work Sans" w:cs="Times New Roman"/>
          <w:color w:val="2E2E2E"/>
          <w:sz w:val="24"/>
          <w:szCs w:val="24"/>
          <w:lang w:eastAsia="en-GB"/>
        </w:rPr>
        <w:t>M</w:t>
      </w:r>
      <w:r w:rsidRPr="0070353E">
        <w:rPr>
          <w:rFonts w:ascii="Work Sans" w:eastAsia="Times New Roman" w:hAnsi="Work Sans" w:cs="Times New Roman"/>
          <w:color w:val="2E2E2E"/>
          <w:sz w:val="24"/>
          <w:szCs w:val="24"/>
          <w:lang w:eastAsia="en-GB"/>
        </w:rPr>
        <w:t>r</w:t>
      </w:r>
      <w:r w:rsidR="00AD4ED7">
        <w:rPr>
          <w:rFonts w:ascii="Work Sans" w:eastAsia="Times New Roman" w:hAnsi="Work Sans" w:cs="Times New Roman"/>
          <w:color w:val="2E2E2E"/>
          <w:sz w:val="24"/>
          <w:szCs w:val="24"/>
          <w:lang w:eastAsia="en-GB"/>
        </w:rPr>
        <w:t>s</w:t>
      </w:r>
      <w:r w:rsidRPr="0070353E">
        <w:rPr>
          <w:rFonts w:ascii="Work Sans" w:eastAsia="Times New Roman" w:hAnsi="Work Sans" w:cs="Times New Roman"/>
          <w:color w:val="2E2E2E"/>
          <w:sz w:val="24"/>
          <w:szCs w:val="24"/>
          <w:lang w:eastAsia="en-GB"/>
        </w:rPr>
        <w:t>. Yasmine Arafa for her perceptive criticism about the research parts of "PyAdventures" and her expert guidance on how to tackle any cheating difficulties in the game. Her advise had a vital role in enhancing the educational integrity and efficacy of the initiative.</w:t>
      </w:r>
    </w:p>
    <w:p w14:paraId="3CC24CAB" w14:textId="4758EC7B" w:rsidR="00993586" w:rsidRPr="0070353E" w:rsidRDefault="00AD4ED7" w:rsidP="0099358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Pr>
          <w:rFonts w:ascii="Work Sans" w:eastAsia="Times New Roman" w:hAnsi="Work Sans" w:cs="Times New Roman"/>
          <w:color w:val="2E2E2E"/>
          <w:sz w:val="24"/>
          <w:szCs w:val="24"/>
          <w:lang w:eastAsia="en-GB"/>
        </w:rPr>
        <w:t>M</w:t>
      </w:r>
      <w:r w:rsidR="00993586" w:rsidRPr="0070353E">
        <w:rPr>
          <w:rFonts w:ascii="Work Sans" w:eastAsia="Times New Roman" w:hAnsi="Work Sans" w:cs="Times New Roman"/>
          <w:color w:val="2E2E2E"/>
          <w:sz w:val="24"/>
          <w:szCs w:val="24"/>
          <w:lang w:eastAsia="en-GB"/>
        </w:rPr>
        <w:t>r. Ralph Barthel has played a crucial role in developing and refining both the basic project concept and the proposal. The project's concept and execution have been much improved by his ideas for revisions, which have ensured a strong basis for the growth of "PyAdventures."</w:t>
      </w:r>
    </w:p>
    <w:p w14:paraId="08C5904D" w14:textId="3B83DF79" w:rsidR="00993586" w:rsidRPr="0070353E" w:rsidRDefault="00993586" w:rsidP="0099358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70353E">
        <w:rPr>
          <w:rFonts w:ascii="Work Sans" w:eastAsia="Times New Roman" w:hAnsi="Work Sans" w:cs="Times New Roman"/>
          <w:color w:val="2E2E2E"/>
          <w:sz w:val="24"/>
          <w:szCs w:val="24"/>
          <w:lang w:eastAsia="en-GB"/>
        </w:rPr>
        <w:t>I would like to express my deep gratitude to Mr. Jon Weinel and Mr. Darren</w:t>
      </w:r>
      <w:r w:rsidR="00AD4ED7">
        <w:rPr>
          <w:rFonts w:ascii="Work Sans" w:eastAsia="Times New Roman" w:hAnsi="Work Sans" w:cs="Times New Roman"/>
          <w:color w:val="2E2E2E"/>
          <w:sz w:val="24"/>
          <w:szCs w:val="24"/>
          <w:lang w:eastAsia="en-GB"/>
        </w:rPr>
        <w:t xml:space="preserve"> </w:t>
      </w:r>
      <w:r w:rsidR="0077138D" w:rsidRPr="0070353E">
        <w:rPr>
          <w:rFonts w:ascii="Work Sans" w:eastAsia="Times New Roman" w:hAnsi="Work Sans" w:cs="Times New Roman"/>
          <w:color w:val="2E2E2E"/>
          <w:sz w:val="24"/>
          <w:szCs w:val="24"/>
          <w:lang w:eastAsia="en-GB"/>
        </w:rPr>
        <w:t>Lloyd</w:t>
      </w:r>
      <w:r w:rsidRPr="0070353E">
        <w:rPr>
          <w:rFonts w:ascii="Work Sans" w:eastAsia="Times New Roman" w:hAnsi="Work Sans" w:cs="Times New Roman"/>
          <w:color w:val="2E2E2E"/>
          <w:sz w:val="24"/>
          <w:szCs w:val="24"/>
          <w:lang w:eastAsia="en-GB"/>
        </w:rPr>
        <w:t xml:space="preserve"> Gent, who are the leaders of the games course module, for their invaluable and practical support during the game's creation. Their proficiency in game design and development played a crucial role in actualizing the educational ideals of "PyAdventures", guaranteeing that the game was both captivating and pedagogically robust.</w:t>
      </w:r>
    </w:p>
    <w:p w14:paraId="63B788CF" w14:textId="2B6E6CE8" w:rsidR="00E32672" w:rsidRDefault="00993586" w:rsidP="0099358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70353E">
        <w:rPr>
          <w:rFonts w:ascii="Work Sans" w:eastAsia="Times New Roman" w:hAnsi="Work Sans" w:cs="Times New Roman"/>
          <w:color w:val="2E2E2E"/>
          <w:sz w:val="24"/>
          <w:szCs w:val="24"/>
          <w:lang w:eastAsia="en-GB"/>
        </w:rPr>
        <w:t xml:space="preserve">Their combined passion, devotion, and attention to creating a cutting-edge learning atmosphere have greatly impacted my academic and professional development. I express my gratitude to </w:t>
      </w:r>
      <w:r w:rsidR="00AD4ED7">
        <w:rPr>
          <w:rFonts w:ascii="Work Sans" w:eastAsia="Times New Roman" w:hAnsi="Work Sans" w:cs="Times New Roman"/>
          <w:color w:val="2E2E2E"/>
          <w:sz w:val="24"/>
          <w:szCs w:val="24"/>
          <w:lang w:eastAsia="en-GB"/>
        </w:rPr>
        <w:t>M</w:t>
      </w:r>
      <w:r w:rsidRPr="0070353E">
        <w:rPr>
          <w:rFonts w:ascii="Work Sans" w:eastAsia="Times New Roman" w:hAnsi="Work Sans" w:cs="Times New Roman"/>
          <w:color w:val="2E2E2E"/>
          <w:sz w:val="24"/>
          <w:szCs w:val="24"/>
          <w:lang w:eastAsia="en-GB"/>
        </w:rPr>
        <w:t xml:space="preserve">r. Arafa, </w:t>
      </w:r>
      <w:r w:rsidR="00AD4ED7">
        <w:rPr>
          <w:rFonts w:ascii="Work Sans" w:eastAsia="Times New Roman" w:hAnsi="Work Sans" w:cs="Times New Roman"/>
          <w:color w:val="2E2E2E"/>
          <w:sz w:val="24"/>
          <w:szCs w:val="24"/>
          <w:lang w:eastAsia="en-GB"/>
        </w:rPr>
        <w:t>M</w:t>
      </w:r>
      <w:r w:rsidRPr="0070353E">
        <w:rPr>
          <w:rFonts w:ascii="Work Sans" w:eastAsia="Times New Roman" w:hAnsi="Work Sans" w:cs="Times New Roman"/>
          <w:color w:val="2E2E2E"/>
          <w:sz w:val="24"/>
          <w:szCs w:val="24"/>
          <w:lang w:eastAsia="en-GB"/>
        </w:rPr>
        <w:t xml:space="preserve">r. Barthel, </w:t>
      </w:r>
      <w:r w:rsidR="00AD4ED7">
        <w:rPr>
          <w:rFonts w:ascii="Work Sans" w:eastAsia="Times New Roman" w:hAnsi="Work Sans" w:cs="Times New Roman"/>
          <w:color w:val="2E2E2E"/>
          <w:sz w:val="24"/>
          <w:szCs w:val="24"/>
          <w:lang w:eastAsia="en-GB"/>
        </w:rPr>
        <w:t>Mr.</w:t>
      </w:r>
      <w:r w:rsidRPr="0070353E">
        <w:rPr>
          <w:rFonts w:ascii="Work Sans" w:eastAsia="Times New Roman" w:hAnsi="Work Sans" w:cs="Times New Roman"/>
          <w:color w:val="2E2E2E"/>
          <w:sz w:val="24"/>
          <w:szCs w:val="24"/>
          <w:lang w:eastAsia="en-GB"/>
        </w:rPr>
        <w:t xml:space="preserve"> Weinel, and Mr. Gent for their significant contributions and for serving as a source of inspiration </w:t>
      </w:r>
      <w:proofErr w:type="gramStart"/>
      <w:r w:rsidRPr="0070353E">
        <w:rPr>
          <w:rFonts w:ascii="Work Sans" w:eastAsia="Times New Roman" w:hAnsi="Work Sans" w:cs="Times New Roman"/>
          <w:color w:val="2E2E2E"/>
          <w:sz w:val="24"/>
          <w:szCs w:val="24"/>
          <w:lang w:eastAsia="en-GB"/>
        </w:rPr>
        <w:t>during the course of</w:t>
      </w:r>
      <w:proofErr w:type="gramEnd"/>
      <w:r w:rsidRPr="0070353E">
        <w:rPr>
          <w:rFonts w:ascii="Work Sans" w:eastAsia="Times New Roman" w:hAnsi="Work Sans" w:cs="Times New Roman"/>
          <w:color w:val="2E2E2E"/>
          <w:sz w:val="24"/>
          <w:szCs w:val="24"/>
          <w:lang w:eastAsia="en-GB"/>
        </w:rPr>
        <w:t xml:space="preserve"> my journey.</w:t>
      </w:r>
    </w:p>
    <w:p w14:paraId="20CB641B" w14:textId="77777777" w:rsidR="0070353E" w:rsidRPr="0070353E" w:rsidRDefault="0070353E" w:rsidP="0099358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p>
    <w:p w14:paraId="5CF4604D" w14:textId="77777777" w:rsidR="00CF1C08" w:rsidRPr="00CF1C08" w:rsidRDefault="00CF1C08" w:rsidP="00CF1C08">
      <w:pPr>
        <w:shd w:val="clear" w:color="auto" w:fill="FFFFFF"/>
        <w:spacing w:after="100" w:afterAutospacing="1" w:line="360" w:lineRule="auto"/>
        <w:rPr>
          <w:rFonts w:ascii="Work Sans" w:eastAsia="Times New Roman" w:hAnsi="Work Sans" w:cs="Times New Roman"/>
          <w:color w:val="2E2E2E"/>
          <w:sz w:val="28"/>
          <w:szCs w:val="28"/>
          <w:lang w:eastAsia="en-GB"/>
        </w:rPr>
      </w:pPr>
      <w:commentRangeStart w:id="1"/>
      <w:r w:rsidRPr="00CF1C08">
        <w:rPr>
          <w:rFonts w:ascii="Work Sans" w:eastAsia="Times New Roman" w:hAnsi="Work Sans" w:cs="Times New Roman"/>
          <w:b/>
          <w:bCs/>
          <w:color w:val="2E2E2E"/>
          <w:sz w:val="28"/>
          <w:szCs w:val="28"/>
          <w:lang w:eastAsia="en-GB"/>
        </w:rPr>
        <w:lastRenderedPageBreak/>
        <w:t>Abstract</w:t>
      </w:r>
      <w:commentRangeEnd w:id="1"/>
      <w:r w:rsidR="00C44FBB">
        <w:rPr>
          <w:rStyle w:val="CommentReference"/>
        </w:rPr>
        <w:commentReference w:id="1"/>
      </w:r>
    </w:p>
    <w:p w14:paraId="7F8AE3E9" w14:textId="77777777" w:rsidR="00D2267C" w:rsidRPr="00D2267C" w:rsidRDefault="00D2267C" w:rsidP="00D2267C">
      <w:pPr>
        <w:shd w:val="clear" w:color="auto" w:fill="FFFFFF"/>
        <w:spacing w:after="100" w:afterAutospacing="1" w:line="360" w:lineRule="auto"/>
        <w:ind w:left="720"/>
        <w:rPr>
          <w:rFonts w:ascii="Work Sans" w:eastAsia="Times New Roman" w:hAnsi="Work Sans" w:cs="Times New Roman"/>
          <w:sz w:val="24"/>
          <w:szCs w:val="24"/>
          <w:lang w:eastAsia="en-GB"/>
        </w:rPr>
      </w:pPr>
      <w:r w:rsidRPr="00D2267C">
        <w:rPr>
          <w:rFonts w:ascii="Work Sans" w:eastAsia="Times New Roman" w:hAnsi="Work Sans" w:cs="Times New Roman"/>
          <w:sz w:val="24"/>
          <w:szCs w:val="24"/>
          <w:lang w:eastAsia="en-GB"/>
        </w:rPr>
        <w:t>In the field of game-based learning, PyAdventures represents as an innovative project designed to meet the increasing demand for engrossing and easily accessible coding instruction. This final report details the whole journey of PyAdventures, a game designed to explain and reinforce the fundamentals of Python programming for beginners. The game is primarily aimed at young adults and first-year university students who have little to no experience with coding.</w:t>
      </w:r>
    </w:p>
    <w:p w14:paraId="6243BB22" w14:textId="796E48A9" w:rsidR="00D2267C" w:rsidRPr="00276E47" w:rsidRDefault="00D2267C" w:rsidP="00D2267C">
      <w:pPr>
        <w:shd w:val="clear" w:color="auto" w:fill="FFFFFF"/>
        <w:spacing w:after="100" w:afterAutospacing="1" w:line="360" w:lineRule="auto"/>
        <w:ind w:left="720"/>
        <w:rPr>
          <w:rFonts w:ascii="Work Sans" w:eastAsia="Times New Roman" w:hAnsi="Work Sans" w:cs="Times New Roman"/>
          <w:sz w:val="24"/>
          <w:szCs w:val="24"/>
          <w:lang w:val="bg-BG" w:eastAsia="en-GB"/>
        </w:rPr>
      </w:pPr>
      <w:r w:rsidRPr="00D2267C">
        <w:rPr>
          <w:rFonts w:ascii="Work Sans" w:eastAsia="Times New Roman" w:hAnsi="Work Sans" w:cs="Times New Roman"/>
          <w:sz w:val="24"/>
          <w:szCs w:val="24"/>
          <w:lang w:eastAsia="en-GB"/>
        </w:rPr>
        <w:t xml:space="preserve">Inspired by the idea of "gamification," the goal of this project was to change the way that education is taught by bringing together Python programming concepts into an engaging adventure game with a </w:t>
      </w:r>
      <w:del w:id="2" w:author="Y Arafa" w:date="2024-04-17T17:47:00Z">
        <w:r w:rsidRPr="00D2267C" w:rsidDel="00317F0C">
          <w:rPr>
            <w:rFonts w:ascii="Work Sans" w:eastAsia="Times New Roman" w:hAnsi="Work Sans" w:cs="Times New Roman"/>
            <w:sz w:val="24"/>
            <w:szCs w:val="24"/>
            <w:lang w:eastAsia="en-GB"/>
          </w:rPr>
          <w:delText xml:space="preserve">mediaeval </w:delText>
        </w:r>
      </w:del>
      <w:ins w:id="3" w:author="Y Arafa" w:date="2024-04-17T17:47:00Z">
        <w:r w:rsidR="00317F0C">
          <w:rPr>
            <w:rFonts w:ascii="Work Sans" w:eastAsia="Times New Roman" w:hAnsi="Work Sans" w:cs="Times New Roman"/>
            <w:sz w:val="24"/>
            <w:szCs w:val="24"/>
            <w:lang w:eastAsia="en-GB"/>
          </w:rPr>
          <w:t>medieval</w:t>
        </w:r>
        <w:r w:rsidR="00317F0C" w:rsidRPr="00D2267C">
          <w:rPr>
            <w:rFonts w:ascii="Work Sans" w:eastAsia="Times New Roman" w:hAnsi="Work Sans" w:cs="Times New Roman"/>
            <w:sz w:val="24"/>
            <w:szCs w:val="24"/>
            <w:lang w:eastAsia="en-GB"/>
          </w:rPr>
          <w:t xml:space="preserve"> </w:t>
        </w:r>
      </w:ins>
      <w:r w:rsidRPr="00D2267C">
        <w:rPr>
          <w:rFonts w:ascii="Work Sans" w:eastAsia="Times New Roman" w:hAnsi="Work Sans" w:cs="Times New Roman"/>
          <w:sz w:val="24"/>
          <w:szCs w:val="24"/>
          <w:lang w:eastAsia="en-GB"/>
        </w:rPr>
        <w:t xml:space="preserve">fantasy theme. This study describes how the game was developed using iterative design and development stages made possible by the Unity game engine, starting with an educational </w:t>
      </w:r>
      <w:r w:rsidR="00276E47" w:rsidRPr="00276E47">
        <w:rPr>
          <w:rFonts w:ascii="Work Sans" w:eastAsia="Times New Roman" w:hAnsi="Work Sans" w:cs="Times New Roman"/>
          <w:sz w:val="24"/>
          <w:szCs w:val="24"/>
          <w:lang w:eastAsia="en-GB"/>
        </w:rPr>
        <w:t>theory,</w:t>
      </w:r>
      <w:r w:rsidRPr="00276E47">
        <w:rPr>
          <w:rFonts w:ascii="Work Sans" w:eastAsia="Times New Roman" w:hAnsi="Work Sans" w:cs="Times New Roman"/>
          <w:sz w:val="24"/>
          <w:szCs w:val="24"/>
          <w:lang w:eastAsia="en-GB"/>
        </w:rPr>
        <w:t xml:space="preserve"> and ending with a rich, narrative-driven learning environment.</w:t>
      </w:r>
    </w:p>
    <w:p w14:paraId="3ED0463E" w14:textId="2B1FC452" w:rsidR="00276E47" w:rsidRPr="00276E47" w:rsidRDefault="00276E47" w:rsidP="00276E47">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276E47">
        <w:rPr>
          <w:rFonts w:ascii="Work Sans" w:eastAsia="Times New Roman" w:hAnsi="Work Sans" w:cs="Times New Roman"/>
          <w:sz w:val="24"/>
          <w:szCs w:val="24"/>
          <w:lang w:val="bg-BG" w:eastAsia="en-GB"/>
        </w:rPr>
        <w:t>The game was developed using a hybrid technique that blended ideas of instructional design and adaptable development practices to produce a learning environment that was constructed. With its dynamic learning path covering many themed "Acts," PyAdventures is designed to introduce new programming structures while solidifying prior knowledge through more challenging tasks.</w:t>
      </w:r>
    </w:p>
    <w:p w14:paraId="4E3BBC2F" w14:textId="5723A000" w:rsidR="00276E47" w:rsidRPr="003C2748" w:rsidRDefault="00276E47" w:rsidP="00276E47">
      <w:pPr>
        <w:shd w:val="clear" w:color="auto" w:fill="FFFFFF"/>
        <w:spacing w:after="100" w:afterAutospacing="1" w:line="360" w:lineRule="auto"/>
        <w:ind w:left="720"/>
        <w:rPr>
          <w:rFonts w:ascii="Work Sans" w:eastAsia="Times New Roman" w:hAnsi="Work Sans" w:cs="Times New Roman"/>
          <w:sz w:val="24"/>
          <w:szCs w:val="24"/>
          <w:lang w:val="bg-BG" w:eastAsia="en-GB"/>
        </w:rPr>
      </w:pPr>
      <w:r w:rsidRPr="00276E47">
        <w:rPr>
          <w:rFonts w:ascii="Work Sans" w:eastAsia="Times New Roman" w:hAnsi="Work Sans" w:cs="Times New Roman"/>
          <w:sz w:val="24"/>
          <w:szCs w:val="24"/>
          <w:lang w:val="bg-BG" w:eastAsia="en-GB"/>
        </w:rPr>
        <w:t xml:space="preserve">In this report, the outcomes of adaptive user testing sessions are provided. These sessions included a varied group of participants and applied both qualitative and quantitative feedback tools, such as a modified Microsoft Form survey. The information acquired was important in improving the game's overall efficacy and user experience by enhancing the user interface, instructional material </w:t>
      </w:r>
      <w:r w:rsidRPr="003C2748">
        <w:rPr>
          <w:rFonts w:ascii="Work Sans" w:eastAsia="Times New Roman" w:hAnsi="Work Sans" w:cs="Times New Roman"/>
          <w:sz w:val="24"/>
          <w:szCs w:val="24"/>
          <w:lang w:val="bg-BG" w:eastAsia="en-GB"/>
        </w:rPr>
        <w:t>delivery, and gaming mechanics.</w:t>
      </w:r>
    </w:p>
    <w:p w14:paraId="7B3F37EE" w14:textId="77777777" w:rsidR="003C2748" w:rsidRPr="003C2748" w:rsidRDefault="003C2748" w:rsidP="003C2748">
      <w:pPr>
        <w:shd w:val="clear" w:color="auto" w:fill="FFFFFF"/>
        <w:spacing w:after="100" w:afterAutospacing="1" w:line="360" w:lineRule="auto"/>
        <w:ind w:left="720"/>
        <w:rPr>
          <w:rFonts w:ascii="Work Sans" w:eastAsia="Times New Roman" w:hAnsi="Work Sans" w:cs="Times New Roman"/>
          <w:sz w:val="24"/>
          <w:szCs w:val="24"/>
          <w:lang w:val="bg-BG" w:eastAsia="en-GB"/>
        </w:rPr>
      </w:pPr>
      <w:r w:rsidRPr="003C2748">
        <w:rPr>
          <w:rFonts w:ascii="Work Sans" w:eastAsia="Times New Roman" w:hAnsi="Work Sans" w:cs="Times New Roman"/>
          <w:sz w:val="24"/>
          <w:szCs w:val="24"/>
          <w:lang w:val="bg-BG" w:eastAsia="en-GB"/>
        </w:rPr>
        <w:lastRenderedPageBreak/>
        <w:t>With its creative path through the core ideas of Python programming, PyAdventures brings in an era of innovation in the gamification of education. This comprehensive documentation covers the story of PyAdventures' development and describes the thoughtful design decisions and instructional techniques that make this distinctive learning game. PyAdventures is a unique approach to code-writing exercises as it involves multiple-choice questions and drag-and-drop activities that encourage students to create code snippets and get a thorough understanding of programming logic.</w:t>
      </w:r>
    </w:p>
    <w:p w14:paraId="18833830" w14:textId="779CD189" w:rsidR="00276E47" w:rsidRPr="003C2748" w:rsidRDefault="003C2748" w:rsidP="003C2748">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3C2748">
        <w:rPr>
          <w:rFonts w:ascii="Work Sans" w:eastAsia="Times New Roman" w:hAnsi="Work Sans" w:cs="Times New Roman"/>
          <w:sz w:val="24"/>
          <w:szCs w:val="24"/>
          <w:lang w:val="bg-BG" w:eastAsia="en-GB"/>
        </w:rPr>
        <w:t>In this version of PyAdventures, there is a new shop system that allows players to buy hints to help them through some of the more challenging parts of Python with coins they earn via game progress.</w:t>
      </w:r>
      <w:r>
        <w:rPr>
          <w:rFonts w:ascii="Work Sans" w:eastAsia="Times New Roman" w:hAnsi="Work Sans" w:cs="Times New Roman"/>
          <w:sz w:val="24"/>
          <w:szCs w:val="24"/>
          <w:lang w:val="en-US" w:eastAsia="en-GB"/>
        </w:rPr>
        <w:t xml:space="preserve"> </w:t>
      </w:r>
      <w:r w:rsidRPr="003C2748">
        <w:rPr>
          <w:rFonts w:ascii="Work Sans" w:eastAsia="Times New Roman" w:hAnsi="Work Sans" w:cs="Times New Roman"/>
          <w:sz w:val="24"/>
          <w:szCs w:val="24"/>
          <w:lang w:eastAsia="en-GB"/>
        </w:rPr>
        <w:t>Every chapter begins with a brief introduction that lays out the fundamentals for the learning objectives that follow. It wraps up with a summary quiz that reviews the material, ensuring a thorough retention of the material.</w:t>
      </w:r>
    </w:p>
    <w:p w14:paraId="49A7B09E" w14:textId="1ACA90F1" w:rsidR="00D2267C" w:rsidRDefault="003C2748" w:rsidP="002F58A3">
      <w:pPr>
        <w:shd w:val="clear" w:color="auto" w:fill="FFFFFF"/>
        <w:spacing w:after="100" w:afterAutospacing="1" w:line="360" w:lineRule="auto"/>
        <w:ind w:left="720"/>
        <w:rPr>
          <w:rFonts w:ascii="Work Sans" w:eastAsia="Times New Roman" w:hAnsi="Work Sans" w:cs="Times New Roman"/>
          <w:sz w:val="24"/>
          <w:szCs w:val="24"/>
          <w:lang w:eastAsia="en-GB"/>
        </w:rPr>
      </w:pPr>
      <w:r w:rsidRPr="003C2748">
        <w:rPr>
          <w:rFonts w:ascii="Work Sans" w:eastAsia="Times New Roman" w:hAnsi="Work Sans" w:cs="Times New Roman"/>
          <w:sz w:val="24"/>
          <w:szCs w:val="24"/>
          <w:lang w:eastAsia="en-GB"/>
        </w:rPr>
        <w:t>This work documents the development process and demonstrates the adaptable methodology that was used, which combined agile development with user-</w:t>
      </w:r>
      <w:r w:rsidR="00107B3D" w:rsidRPr="003C2748">
        <w:rPr>
          <w:rFonts w:ascii="Work Sans" w:eastAsia="Times New Roman" w:hAnsi="Work Sans" w:cs="Times New Roman"/>
          <w:sz w:val="24"/>
          <w:szCs w:val="24"/>
          <w:lang w:eastAsia="en-GB"/>
        </w:rPr>
        <w:t>cant</w:t>
      </w:r>
      <w:r w:rsidR="00107B3D">
        <w:rPr>
          <w:rFonts w:ascii="Work Sans" w:eastAsia="Times New Roman" w:hAnsi="Work Sans" w:cs="Times New Roman"/>
          <w:sz w:val="24"/>
          <w:szCs w:val="24"/>
          <w:lang w:eastAsia="en-GB"/>
        </w:rPr>
        <w:t>e</w:t>
      </w:r>
      <w:r w:rsidR="00107B3D" w:rsidRPr="003C2748">
        <w:rPr>
          <w:rFonts w:ascii="Work Sans" w:eastAsia="Times New Roman" w:hAnsi="Work Sans" w:cs="Times New Roman"/>
          <w:sz w:val="24"/>
          <w:szCs w:val="24"/>
          <w:lang w:eastAsia="en-GB"/>
        </w:rPr>
        <w:t>red</w:t>
      </w:r>
      <w:r w:rsidRPr="003C2748">
        <w:rPr>
          <w:rFonts w:ascii="Work Sans" w:eastAsia="Times New Roman" w:hAnsi="Work Sans" w:cs="Times New Roman"/>
          <w:sz w:val="24"/>
          <w:szCs w:val="24"/>
          <w:lang w:eastAsia="en-GB"/>
        </w:rPr>
        <w:t xml:space="preserve"> instructional design in the dynamic Unity environment. The game's development has been significantly influenced by user feedback that was obtained using Microsoft Form surveys from certain groups of students. Improvements to the mechanics of the store system, the thoughtful placement of suggestions, and the storylines that open each chapter have all been influenced by this conversation with the end users.</w:t>
      </w:r>
    </w:p>
    <w:p w14:paraId="637EE6FB" w14:textId="77777777" w:rsidR="003C2748" w:rsidRPr="003C2748" w:rsidRDefault="003C2748" w:rsidP="003C2748">
      <w:pPr>
        <w:shd w:val="clear" w:color="auto" w:fill="FFFFFF"/>
        <w:spacing w:after="100" w:afterAutospacing="1" w:line="360" w:lineRule="auto"/>
        <w:ind w:left="720"/>
        <w:rPr>
          <w:rFonts w:ascii="Work Sans" w:eastAsia="Times New Roman" w:hAnsi="Work Sans" w:cs="Times New Roman"/>
          <w:sz w:val="24"/>
          <w:szCs w:val="24"/>
          <w:lang w:eastAsia="en-GB"/>
        </w:rPr>
      </w:pPr>
      <w:r w:rsidRPr="003C2748">
        <w:rPr>
          <w:rFonts w:ascii="Work Sans" w:eastAsia="Times New Roman" w:hAnsi="Work Sans" w:cs="Times New Roman"/>
          <w:sz w:val="24"/>
          <w:szCs w:val="24"/>
          <w:lang w:eastAsia="en-GB"/>
        </w:rPr>
        <w:t>PyAdventures has been effective at revealing Python, according to user evaluations, which show that users feel more competent and confident while programming. The shop system's integration of a virtual economy and strategic resource management further integrates critical thinking and decision-making abilities into the educational process.</w:t>
      </w:r>
    </w:p>
    <w:p w14:paraId="16700D91" w14:textId="77777777" w:rsidR="003C2748" w:rsidRPr="003C2748" w:rsidRDefault="003C2748" w:rsidP="003C2748">
      <w:pPr>
        <w:shd w:val="clear" w:color="auto" w:fill="FFFFFF"/>
        <w:spacing w:after="100" w:afterAutospacing="1" w:line="360" w:lineRule="auto"/>
        <w:ind w:left="720"/>
        <w:rPr>
          <w:rFonts w:ascii="Work Sans" w:eastAsia="Times New Roman" w:hAnsi="Work Sans" w:cs="Times New Roman"/>
          <w:sz w:val="24"/>
          <w:szCs w:val="24"/>
          <w:lang w:eastAsia="en-GB"/>
        </w:rPr>
      </w:pPr>
    </w:p>
    <w:p w14:paraId="5E09B895" w14:textId="3CE517F4" w:rsidR="00E32672" w:rsidRDefault="003C2748" w:rsidP="00993586">
      <w:pPr>
        <w:shd w:val="clear" w:color="auto" w:fill="FFFFFF"/>
        <w:spacing w:after="100" w:afterAutospacing="1" w:line="360" w:lineRule="auto"/>
        <w:ind w:left="720"/>
        <w:rPr>
          <w:rFonts w:ascii="Work Sans" w:eastAsia="Times New Roman" w:hAnsi="Work Sans" w:cs="Times New Roman"/>
          <w:sz w:val="24"/>
          <w:szCs w:val="24"/>
          <w:lang w:eastAsia="en-GB"/>
        </w:rPr>
      </w:pPr>
      <w:r w:rsidRPr="003C2748">
        <w:rPr>
          <w:rFonts w:ascii="Work Sans" w:eastAsia="Times New Roman" w:hAnsi="Work Sans" w:cs="Times New Roman"/>
          <w:sz w:val="24"/>
          <w:szCs w:val="24"/>
          <w:lang w:eastAsia="en-GB"/>
        </w:rPr>
        <w:t>PyAdventures essentially represents an ideal blend of enjoyment and utility, learning and involvement. It is a comprehensive learning experience that represents a progressive vision for educational technology, not merely a game. PyAdventures also aims to become the industry standard for interactive aspects that dramatically improve the learning experience for aspiring programmers.</w:t>
      </w:r>
    </w:p>
    <w:p w14:paraId="6BF7D776"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27BC11BE"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515763B6"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2EE12658"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338F6914"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7B55786E"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4963895B"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32B31B0D"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4C3AC472"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61A6CAFF"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17FCCEA8"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443A7971" w14:textId="77777777" w:rsidR="006B12A3" w:rsidRDefault="006B12A3"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73E10899" w14:textId="77777777" w:rsidR="0070353E" w:rsidRDefault="0070353E"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p w14:paraId="62849732" w14:textId="77777777" w:rsidR="0070353E" w:rsidRPr="00993586" w:rsidRDefault="0070353E" w:rsidP="00993586">
      <w:pPr>
        <w:shd w:val="clear" w:color="auto" w:fill="FFFFFF"/>
        <w:spacing w:after="100" w:afterAutospacing="1" w:line="360" w:lineRule="auto"/>
        <w:ind w:left="720"/>
        <w:rPr>
          <w:rFonts w:ascii="Work Sans" w:eastAsia="Times New Roman" w:hAnsi="Work Sans" w:cs="Times New Roman"/>
          <w:sz w:val="24"/>
          <w:szCs w:val="24"/>
          <w:lang w:eastAsia="en-GB"/>
        </w:rPr>
      </w:pPr>
    </w:p>
    <w:sdt>
      <w:sdtPr>
        <w:rPr>
          <w:rFonts w:asciiTheme="minorHAnsi" w:eastAsiaTheme="minorHAnsi" w:hAnsiTheme="minorHAnsi" w:cstheme="minorBidi"/>
          <w:color w:val="auto"/>
          <w:sz w:val="22"/>
          <w:szCs w:val="22"/>
          <w:lang w:val="en-GB"/>
        </w:rPr>
        <w:id w:val="1925299415"/>
        <w:docPartObj>
          <w:docPartGallery w:val="Table of Contents"/>
          <w:docPartUnique/>
        </w:docPartObj>
      </w:sdtPr>
      <w:sdtEndPr>
        <w:rPr>
          <w:b/>
          <w:bCs/>
          <w:noProof/>
        </w:rPr>
      </w:sdtEndPr>
      <w:sdtContent>
        <w:p w14:paraId="0FFD007F" w14:textId="0D9F7635" w:rsidR="00A903E8" w:rsidRDefault="00A903E8">
          <w:pPr>
            <w:pStyle w:val="TOCHeading"/>
          </w:pPr>
          <w:r>
            <w:t>Contents</w:t>
          </w:r>
        </w:p>
        <w:p w14:paraId="53EEC686" w14:textId="5927F365" w:rsidR="00472451" w:rsidRDefault="00A903E8">
          <w:pPr>
            <w:pStyle w:val="TOC1"/>
            <w:tabs>
              <w:tab w:val="right" w:leader="dot" w:pos="9016"/>
            </w:tabs>
            <w:rPr>
              <w:rFonts w:eastAsiaTheme="minorEastAsia"/>
              <w:noProof/>
              <w:kern w:val="2"/>
              <w:sz w:val="24"/>
              <w:szCs w:val="24"/>
              <w:lang w:val="en-US"/>
              <w14:ligatures w14:val="standardContextual"/>
            </w:rPr>
          </w:pPr>
          <w:r>
            <w:fldChar w:fldCharType="begin"/>
          </w:r>
          <w:r>
            <w:instrText xml:space="preserve"> TOC \o "1-3" \h \z \u </w:instrText>
          </w:r>
          <w:r>
            <w:fldChar w:fldCharType="separate"/>
          </w:r>
          <w:hyperlink w:anchor="_Toc164099930" w:history="1">
            <w:r w:rsidR="00472451" w:rsidRPr="00300565">
              <w:rPr>
                <w:rStyle w:val="Hyperlink"/>
                <w:rFonts w:eastAsia="Times New Roman"/>
                <w:noProof/>
                <w:lang w:eastAsia="en-GB"/>
              </w:rPr>
              <w:t>Table Of Figures</w:t>
            </w:r>
            <w:r w:rsidR="00472451">
              <w:rPr>
                <w:noProof/>
                <w:webHidden/>
              </w:rPr>
              <w:tab/>
            </w:r>
            <w:r w:rsidR="00472451">
              <w:rPr>
                <w:noProof/>
                <w:webHidden/>
              </w:rPr>
              <w:fldChar w:fldCharType="begin"/>
            </w:r>
            <w:r w:rsidR="00472451">
              <w:rPr>
                <w:noProof/>
                <w:webHidden/>
              </w:rPr>
              <w:instrText xml:space="preserve"> PAGEREF _Toc164099930 \h </w:instrText>
            </w:r>
            <w:r w:rsidR="00472451">
              <w:rPr>
                <w:noProof/>
                <w:webHidden/>
              </w:rPr>
            </w:r>
            <w:r w:rsidR="00472451">
              <w:rPr>
                <w:noProof/>
                <w:webHidden/>
              </w:rPr>
              <w:fldChar w:fldCharType="separate"/>
            </w:r>
            <w:r w:rsidR="00472451">
              <w:rPr>
                <w:noProof/>
                <w:webHidden/>
              </w:rPr>
              <w:t>8</w:t>
            </w:r>
            <w:r w:rsidR="00472451">
              <w:rPr>
                <w:noProof/>
                <w:webHidden/>
              </w:rPr>
              <w:fldChar w:fldCharType="end"/>
            </w:r>
          </w:hyperlink>
        </w:p>
        <w:p w14:paraId="0A42F759" w14:textId="596E8B1D" w:rsidR="00472451" w:rsidRDefault="00000000">
          <w:pPr>
            <w:pStyle w:val="TOC1"/>
            <w:tabs>
              <w:tab w:val="left" w:pos="440"/>
              <w:tab w:val="right" w:leader="dot" w:pos="9016"/>
            </w:tabs>
            <w:rPr>
              <w:rFonts w:eastAsiaTheme="minorEastAsia"/>
              <w:noProof/>
              <w:kern w:val="2"/>
              <w:sz w:val="24"/>
              <w:szCs w:val="24"/>
              <w:lang w:val="en-US"/>
              <w14:ligatures w14:val="standardContextual"/>
            </w:rPr>
          </w:pPr>
          <w:hyperlink w:anchor="_Toc164099931" w:history="1">
            <w:r w:rsidR="00472451" w:rsidRPr="00300565">
              <w:rPr>
                <w:rStyle w:val="Hyperlink"/>
                <w:rFonts w:eastAsia="Times New Roman"/>
                <w:noProof/>
                <w:lang w:eastAsia="en-GB"/>
              </w:rPr>
              <w:t>1.</w:t>
            </w:r>
            <w:r w:rsidR="00472451">
              <w:rPr>
                <w:rFonts w:eastAsiaTheme="minorEastAsia"/>
                <w:noProof/>
                <w:kern w:val="2"/>
                <w:sz w:val="24"/>
                <w:szCs w:val="24"/>
                <w:lang w:val="en-US"/>
                <w14:ligatures w14:val="standardContextual"/>
              </w:rPr>
              <w:tab/>
            </w:r>
            <w:r w:rsidR="00472451" w:rsidRPr="00300565">
              <w:rPr>
                <w:rStyle w:val="Hyperlink"/>
                <w:rFonts w:eastAsia="Times New Roman"/>
                <w:noProof/>
                <w:lang w:eastAsia="en-GB"/>
              </w:rPr>
              <w:t>Introduction</w:t>
            </w:r>
            <w:r w:rsidR="00472451">
              <w:rPr>
                <w:noProof/>
                <w:webHidden/>
              </w:rPr>
              <w:tab/>
            </w:r>
            <w:r w:rsidR="00472451">
              <w:rPr>
                <w:noProof/>
                <w:webHidden/>
              </w:rPr>
              <w:fldChar w:fldCharType="begin"/>
            </w:r>
            <w:r w:rsidR="00472451">
              <w:rPr>
                <w:noProof/>
                <w:webHidden/>
              </w:rPr>
              <w:instrText xml:space="preserve"> PAGEREF _Toc164099931 \h </w:instrText>
            </w:r>
            <w:r w:rsidR="00472451">
              <w:rPr>
                <w:noProof/>
                <w:webHidden/>
              </w:rPr>
            </w:r>
            <w:r w:rsidR="00472451">
              <w:rPr>
                <w:noProof/>
                <w:webHidden/>
              </w:rPr>
              <w:fldChar w:fldCharType="separate"/>
            </w:r>
            <w:r w:rsidR="00472451">
              <w:rPr>
                <w:noProof/>
                <w:webHidden/>
              </w:rPr>
              <w:t>9</w:t>
            </w:r>
            <w:r w:rsidR="00472451">
              <w:rPr>
                <w:noProof/>
                <w:webHidden/>
              </w:rPr>
              <w:fldChar w:fldCharType="end"/>
            </w:r>
          </w:hyperlink>
        </w:p>
        <w:p w14:paraId="4617BDB1" w14:textId="21BC1D6E"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32" w:history="1">
            <w:r w:rsidR="00472451" w:rsidRPr="00300565">
              <w:rPr>
                <w:rStyle w:val="Hyperlink"/>
                <w:noProof/>
              </w:rPr>
              <w:t>1.1.</w:t>
            </w:r>
            <w:r w:rsidR="00472451">
              <w:rPr>
                <w:rFonts w:eastAsiaTheme="minorEastAsia"/>
                <w:noProof/>
                <w:kern w:val="2"/>
                <w:sz w:val="24"/>
                <w:szCs w:val="24"/>
                <w:lang w:val="en-US"/>
                <w14:ligatures w14:val="standardContextual"/>
              </w:rPr>
              <w:tab/>
            </w:r>
            <w:r w:rsidR="00472451" w:rsidRPr="00300565">
              <w:rPr>
                <w:rStyle w:val="Hyperlink"/>
                <w:noProof/>
              </w:rPr>
              <w:t>The Difficulty of Programming Education</w:t>
            </w:r>
            <w:r w:rsidR="00472451">
              <w:rPr>
                <w:noProof/>
                <w:webHidden/>
              </w:rPr>
              <w:tab/>
            </w:r>
            <w:r w:rsidR="00472451">
              <w:rPr>
                <w:noProof/>
                <w:webHidden/>
              </w:rPr>
              <w:fldChar w:fldCharType="begin"/>
            </w:r>
            <w:r w:rsidR="00472451">
              <w:rPr>
                <w:noProof/>
                <w:webHidden/>
              </w:rPr>
              <w:instrText xml:space="preserve"> PAGEREF _Toc164099932 \h </w:instrText>
            </w:r>
            <w:r w:rsidR="00472451">
              <w:rPr>
                <w:noProof/>
                <w:webHidden/>
              </w:rPr>
            </w:r>
            <w:r w:rsidR="00472451">
              <w:rPr>
                <w:noProof/>
                <w:webHidden/>
              </w:rPr>
              <w:fldChar w:fldCharType="separate"/>
            </w:r>
            <w:r w:rsidR="00472451">
              <w:rPr>
                <w:noProof/>
                <w:webHidden/>
              </w:rPr>
              <w:t>9</w:t>
            </w:r>
            <w:r w:rsidR="00472451">
              <w:rPr>
                <w:noProof/>
                <w:webHidden/>
              </w:rPr>
              <w:fldChar w:fldCharType="end"/>
            </w:r>
          </w:hyperlink>
        </w:p>
        <w:p w14:paraId="17D4F729" w14:textId="2696C2D0"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33" w:history="1">
            <w:r w:rsidR="00472451" w:rsidRPr="00300565">
              <w:rPr>
                <w:rStyle w:val="Hyperlink"/>
                <w:noProof/>
              </w:rPr>
              <w:t>1.2.</w:t>
            </w:r>
            <w:r w:rsidR="00472451">
              <w:rPr>
                <w:rFonts w:eastAsiaTheme="minorEastAsia"/>
                <w:noProof/>
                <w:kern w:val="2"/>
                <w:sz w:val="24"/>
                <w:szCs w:val="24"/>
                <w:lang w:val="en-US"/>
                <w14:ligatures w14:val="standardContextual"/>
              </w:rPr>
              <w:tab/>
            </w:r>
            <w:r w:rsidR="00472451" w:rsidRPr="00300565">
              <w:rPr>
                <w:rStyle w:val="Hyperlink"/>
                <w:noProof/>
              </w:rPr>
              <w:t>Gamification: A Revolutionary Approach to Learning</w:t>
            </w:r>
            <w:r w:rsidR="00472451">
              <w:rPr>
                <w:noProof/>
                <w:webHidden/>
              </w:rPr>
              <w:tab/>
            </w:r>
            <w:r w:rsidR="00472451">
              <w:rPr>
                <w:noProof/>
                <w:webHidden/>
              </w:rPr>
              <w:fldChar w:fldCharType="begin"/>
            </w:r>
            <w:r w:rsidR="00472451">
              <w:rPr>
                <w:noProof/>
                <w:webHidden/>
              </w:rPr>
              <w:instrText xml:space="preserve"> PAGEREF _Toc164099933 \h </w:instrText>
            </w:r>
            <w:r w:rsidR="00472451">
              <w:rPr>
                <w:noProof/>
                <w:webHidden/>
              </w:rPr>
            </w:r>
            <w:r w:rsidR="00472451">
              <w:rPr>
                <w:noProof/>
                <w:webHidden/>
              </w:rPr>
              <w:fldChar w:fldCharType="separate"/>
            </w:r>
            <w:r w:rsidR="00472451">
              <w:rPr>
                <w:noProof/>
                <w:webHidden/>
              </w:rPr>
              <w:t>10</w:t>
            </w:r>
            <w:r w:rsidR="00472451">
              <w:rPr>
                <w:noProof/>
                <w:webHidden/>
              </w:rPr>
              <w:fldChar w:fldCharType="end"/>
            </w:r>
          </w:hyperlink>
        </w:p>
        <w:p w14:paraId="601A9AC9" w14:textId="4B0F98E2"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34" w:history="1">
            <w:r w:rsidR="00472451" w:rsidRPr="00300565">
              <w:rPr>
                <w:rStyle w:val="Hyperlink"/>
                <w:noProof/>
              </w:rPr>
              <w:t>1.3.</w:t>
            </w:r>
            <w:r w:rsidR="00472451">
              <w:rPr>
                <w:rFonts w:eastAsiaTheme="minorEastAsia"/>
                <w:noProof/>
                <w:kern w:val="2"/>
                <w:sz w:val="24"/>
                <w:szCs w:val="24"/>
                <w:lang w:val="en-US"/>
                <w14:ligatures w14:val="standardContextual"/>
              </w:rPr>
              <w:tab/>
            </w:r>
            <w:r w:rsidR="00472451" w:rsidRPr="00300565">
              <w:rPr>
                <w:rStyle w:val="Hyperlink"/>
                <w:noProof/>
              </w:rPr>
              <w:t>Introducing PyAdventures</w:t>
            </w:r>
            <w:r w:rsidR="00472451">
              <w:rPr>
                <w:noProof/>
                <w:webHidden/>
              </w:rPr>
              <w:tab/>
            </w:r>
            <w:r w:rsidR="00472451">
              <w:rPr>
                <w:noProof/>
                <w:webHidden/>
              </w:rPr>
              <w:fldChar w:fldCharType="begin"/>
            </w:r>
            <w:r w:rsidR="00472451">
              <w:rPr>
                <w:noProof/>
                <w:webHidden/>
              </w:rPr>
              <w:instrText xml:space="preserve"> PAGEREF _Toc164099934 \h </w:instrText>
            </w:r>
            <w:r w:rsidR="00472451">
              <w:rPr>
                <w:noProof/>
                <w:webHidden/>
              </w:rPr>
            </w:r>
            <w:r w:rsidR="00472451">
              <w:rPr>
                <w:noProof/>
                <w:webHidden/>
              </w:rPr>
              <w:fldChar w:fldCharType="separate"/>
            </w:r>
            <w:r w:rsidR="00472451">
              <w:rPr>
                <w:noProof/>
                <w:webHidden/>
              </w:rPr>
              <w:t>10</w:t>
            </w:r>
            <w:r w:rsidR="00472451">
              <w:rPr>
                <w:noProof/>
                <w:webHidden/>
              </w:rPr>
              <w:fldChar w:fldCharType="end"/>
            </w:r>
          </w:hyperlink>
        </w:p>
        <w:p w14:paraId="77B10861" w14:textId="2E61D01A"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35" w:history="1">
            <w:r w:rsidR="00472451" w:rsidRPr="00300565">
              <w:rPr>
                <w:rStyle w:val="Hyperlink"/>
                <w:noProof/>
              </w:rPr>
              <w:t>1.4.</w:t>
            </w:r>
            <w:r w:rsidR="00472451">
              <w:rPr>
                <w:rFonts w:eastAsiaTheme="minorEastAsia"/>
                <w:noProof/>
                <w:kern w:val="2"/>
                <w:sz w:val="24"/>
                <w:szCs w:val="24"/>
                <w:lang w:val="en-US"/>
                <w14:ligatures w14:val="standardContextual"/>
              </w:rPr>
              <w:tab/>
            </w:r>
            <w:r w:rsidR="00472451" w:rsidRPr="00300565">
              <w:rPr>
                <w:rStyle w:val="Hyperlink"/>
                <w:noProof/>
              </w:rPr>
              <w:t>Purposes and Structure</w:t>
            </w:r>
            <w:r w:rsidR="00472451">
              <w:rPr>
                <w:noProof/>
                <w:webHidden/>
              </w:rPr>
              <w:tab/>
            </w:r>
            <w:r w:rsidR="00472451">
              <w:rPr>
                <w:noProof/>
                <w:webHidden/>
              </w:rPr>
              <w:fldChar w:fldCharType="begin"/>
            </w:r>
            <w:r w:rsidR="00472451">
              <w:rPr>
                <w:noProof/>
                <w:webHidden/>
              </w:rPr>
              <w:instrText xml:space="preserve"> PAGEREF _Toc164099935 \h </w:instrText>
            </w:r>
            <w:r w:rsidR="00472451">
              <w:rPr>
                <w:noProof/>
                <w:webHidden/>
              </w:rPr>
            </w:r>
            <w:r w:rsidR="00472451">
              <w:rPr>
                <w:noProof/>
                <w:webHidden/>
              </w:rPr>
              <w:fldChar w:fldCharType="separate"/>
            </w:r>
            <w:r w:rsidR="00472451">
              <w:rPr>
                <w:noProof/>
                <w:webHidden/>
              </w:rPr>
              <w:t>10</w:t>
            </w:r>
            <w:r w:rsidR="00472451">
              <w:rPr>
                <w:noProof/>
                <w:webHidden/>
              </w:rPr>
              <w:fldChar w:fldCharType="end"/>
            </w:r>
          </w:hyperlink>
        </w:p>
        <w:p w14:paraId="5D9B58A3" w14:textId="38A68738" w:rsidR="00472451" w:rsidRDefault="00000000">
          <w:pPr>
            <w:pStyle w:val="TOC1"/>
            <w:tabs>
              <w:tab w:val="left" w:pos="440"/>
              <w:tab w:val="right" w:leader="dot" w:pos="9016"/>
            </w:tabs>
            <w:rPr>
              <w:rFonts w:eastAsiaTheme="minorEastAsia"/>
              <w:noProof/>
              <w:kern w:val="2"/>
              <w:sz w:val="24"/>
              <w:szCs w:val="24"/>
              <w:lang w:val="en-US"/>
              <w14:ligatures w14:val="standardContextual"/>
            </w:rPr>
          </w:pPr>
          <w:hyperlink w:anchor="_Toc164099936" w:history="1">
            <w:r w:rsidR="00472451" w:rsidRPr="00300565">
              <w:rPr>
                <w:rStyle w:val="Hyperlink"/>
                <w:rFonts w:eastAsia="Times New Roman"/>
                <w:noProof/>
                <w:lang w:eastAsia="en-GB"/>
              </w:rPr>
              <w:t>2.</w:t>
            </w:r>
            <w:r w:rsidR="00472451">
              <w:rPr>
                <w:rFonts w:eastAsiaTheme="minorEastAsia"/>
                <w:noProof/>
                <w:kern w:val="2"/>
                <w:sz w:val="24"/>
                <w:szCs w:val="24"/>
                <w:lang w:val="en-US"/>
                <w14:ligatures w14:val="standardContextual"/>
              </w:rPr>
              <w:tab/>
            </w:r>
            <w:r w:rsidR="00472451" w:rsidRPr="00300565">
              <w:rPr>
                <w:rStyle w:val="Hyperlink"/>
                <w:rFonts w:eastAsia="Times New Roman"/>
                <w:noProof/>
                <w:lang w:eastAsia="en-GB"/>
              </w:rPr>
              <w:t>Literature Review</w:t>
            </w:r>
            <w:r w:rsidR="00472451">
              <w:rPr>
                <w:noProof/>
                <w:webHidden/>
              </w:rPr>
              <w:tab/>
            </w:r>
            <w:r w:rsidR="00472451">
              <w:rPr>
                <w:noProof/>
                <w:webHidden/>
              </w:rPr>
              <w:fldChar w:fldCharType="begin"/>
            </w:r>
            <w:r w:rsidR="00472451">
              <w:rPr>
                <w:noProof/>
                <w:webHidden/>
              </w:rPr>
              <w:instrText xml:space="preserve"> PAGEREF _Toc164099936 \h </w:instrText>
            </w:r>
            <w:r w:rsidR="00472451">
              <w:rPr>
                <w:noProof/>
                <w:webHidden/>
              </w:rPr>
            </w:r>
            <w:r w:rsidR="00472451">
              <w:rPr>
                <w:noProof/>
                <w:webHidden/>
              </w:rPr>
              <w:fldChar w:fldCharType="separate"/>
            </w:r>
            <w:r w:rsidR="00472451">
              <w:rPr>
                <w:noProof/>
                <w:webHidden/>
              </w:rPr>
              <w:t>12</w:t>
            </w:r>
            <w:r w:rsidR="00472451">
              <w:rPr>
                <w:noProof/>
                <w:webHidden/>
              </w:rPr>
              <w:fldChar w:fldCharType="end"/>
            </w:r>
          </w:hyperlink>
        </w:p>
        <w:p w14:paraId="2BA45888" w14:textId="36053951"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37" w:history="1">
            <w:r w:rsidR="00472451" w:rsidRPr="00300565">
              <w:rPr>
                <w:rStyle w:val="Hyperlink"/>
                <w:noProof/>
              </w:rPr>
              <w:t>2.1. What is Gamification?</w:t>
            </w:r>
            <w:r w:rsidR="00472451">
              <w:rPr>
                <w:noProof/>
                <w:webHidden/>
              </w:rPr>
              <w:tab/>
            </w:r>
            <w:r w:rsidR="00472451">
              <w:rPr>
                <w:noProof/>
                <w:webHidden/>
              </w:rPr>
              <w:fldChar w:fldCharType="begin"/>
            </w:r>
            <w:r w:rsidR="00472451">
              <w:rPr>
                <w:noProof/>
                <w:webHidden/>
              </w:rPr>
              <w:instrText xml:space="preserve"> PAGEREF _Toc164099937 \h </w:instrText>
            </w:r>
            <w:r w:rsidR="00472451">
              <w:rPr>
                <w:noProof/>
                <w:webHidden/>
              </w:rPr>
            </w:r>
            <w:r w:rsidR="00472451">
              <w:rPr>
                <w:noProof/>
                <w:webHidden/>
              </w:rPr>
              <w:fldChar w:fldCharType="separate"/>
            </w:r>
            <w:r w:rsidR="00472451">
              <w:rPr>
                <w:noProof/>
                <w:webHidden/>
              </w:rPr>
              <w:t>12</w:t>
            </w:r>
            <w:r w:rsidR="00472451">
              <w:rPr>
                <w:noProof/>
                <w:webHidden/>
              </w:rPr>
              <w:fldChar w:fldCharType="end"/>
            </w:r>
          </w:hyperlink>
        </w:p>
        <w:p w14:paraId="5AE521C9" w14:textId="7EE4BCF2"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38" w:history="1">
            <w:r w:rsidR="00472451" w:rsidRPr="00300565">
              <w:rPr>
                <w:rStyle w:val="Hyperlink"/>
                <w:noProof/>
              </w:rPr>
              <w:t>2.2.</w:t>
            </w:r>
            <w:r w:rsidR="00472451">
              <w:rPr>
                <w:rFonts w:eastAsiaTheme="minorEastAsia"/>
                <w:noProof/>
                <w:kern w:val="2"/>
                <w:sz w:val="24"/>
                <w:szCs w:val="24"/>
                <w:lang w:val="en-US"/>
                <w14:ligatures w14:val="standardContextual"/>
              </w:rPr>
              <w:tab/>
            </w:r>
            <w:r w:rsidR="00472451" w:rsidRPr="00300565">
              <w:rPr>
                <w:rStyle w:val="Hyperlink"/>
                <w:noProof/>
              </w:rPr>
              <w:t>What is Not Gamification?</w:t>
            </w:r>
            <w:r w:rsidR="00472451">
              <w:rPr>
                <w:noProof/>
                <w:webHidden/>
              </w:rPr>
              <w:tab/>
            </w:r>
            <w:r w:rsidR="00472451">
              <w:rPr>
                <w:noProof/>
                <w:webHidden/>
              </w:rPr>
              <w:fldChar w:fldCharType="begin"/>
            </w:r>
            <w:r w:rsidR="00472451">
              <w:rPr>
                <w:noProof/>
                <w:webHidden/>
              </w:rPr>
              <w:instrText xml:space="preserve"> PAGEREF _Toc164099938 \h </w:instrText>
            </w:r>
            <w:r w:rsidR="00472451">
              <w:rPr>
                <w:noProof/>
                <w:webHidden/>
              </w:rPr>
            </w:r>
            <w:r w:rsidR="00472451">
              <w:rPr>
                <w:noProof/>
                <w:webHidden/>
              </w:rPr>
              <w:fldChar w:fldCharType="separate"/>
            </w:r>
            <w:r w:rsidR="00472451">
              <w:rPr>
                <w:noProof/>
                <w:webHidden/>
              </w:rPr>
              <w:t>14</w:t>
            </w:r>
            <w:r w:rsidR="00472451">
              <w:rPr>
                <w:noProof/>
                <w:webHidden/>
              </w:rPr>
              <w:fldChar w:fldCharType="end"/>
            </w:r>
          </w:hyperlink>
        </w:p>
        <w:p w14:paraId="234E07B2" w14:textId="4DD599BC" w:rsidR="00472451" w:rsidRDefault="00000000">
          <w:pPr>
            <w:pStyle w:val="TOC3"/>
            <w:tabs>
              <w:tab w:val="right" w:leader="dot" w:pos="9016"/>
            </w:tabs>
            <w:rPr>
              <w:rFonts w:eastAsiaTheme="minorEastAsia"/>
              <w:noProof/>
              <w:kern w:val="2"/>
              <w:sz w:val="24"/>
              <w:szCs w:val="24"/>
              <w:lang w:val="en-US"/>
              <w14:ligatures w14:val="standardContextual"/>
            </w:rPr>
          </w:pPr>
          <w:hyperlink w:anchor="_Toc164099939" w:history="1">
            <w:r w:rsidR="00472451" w:rsidRPr="00300565">
              <w:rPr>
                <w:rStyle w:val="Hyperlink"/>
                <w:rFonts w:eastAsia="Times New Roman"/>
                <w:noProof/>
                <w:lang w:eastAsia="en-GB"/>
              </w:rPr>
              <w:t>2.1.1. Gamification Impact on PyAdventures</w:t>
            </w:r>
            <w:r w:rsidR="00472451">
              <w:rPr>
                <w:noProof/>
                <w:webHidden/>
              </w:rPr>
              <w:tab/>
            </w:r>
            <w:r w:rsidR="00472451">
              <w:rPr>
                <w:noProof/>
                <w:webHidden/>
              </w:rPr>
              <w:fldChar w:fldCharType="begin"/>
            </w:r>
            <w:r w:rsidR="00472451">
              <w:rPr>
                <w:noProof/>
                <w:webHidden/>
              </w:rPr>
              <w:instrText xml:space="preserve"> PAGEREF _Toc164099939 \h </w:instrText>
            </w:r>
            <w:r w:rsidR="00472451">
              <w:rPr>
                <w:noProof/>
                <w:webHidden/>
              </w:rPr>
            </w:r>
            <w:r w:rsidR="00472451">
              <w:rPr>
                <w:noProof/>
                <w:webHidden/>
              </w:rPr>
              <w:fldChar w:fldCharType="separate"/>
            </w:r>
            <w:r w:rsidR="00472451">
              <w:rPr>
                <w:noProof/>
                <w:webHidden/>
              </w:rPr>
              <w:t>18</w:t>
            </w:r>
            <w:r w:rsidR="00472451">
              <w:rPr>
                <w:noProof/>
                <w:webHidden/>
              </w:rPr>
              <w:fldChar w:fldCharType="end"/>
            </w:r>
          </w:hyperlink>
        </w:p>
        <w:p w14:paraId="0389EBD1" w14:textId="56EF7A82"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40" w:history="1">
            <w:r w:rsidR="00472451" w:rsidRPr="00300565">
              <w:rPr>
                <w:rStyle w:val="Hyperlink"/>
                <w:noProof/>
              </w:rPr>
              <w:t>2.2. Theoretical Structure of Gamification</w:t>
            </w:r>
            <w:r w:rsidR="00472451">
              <w:rPr>
                <w:noProof/>
                <w:webHidden/>
              </w:rPr>
              <w:tab/>
            </w:r>
            <w:r w:rsidR="00472451">
              <w:rPr>
                <w:noProof/>
                <w:webHidden/>
              </w:rPr>
              <w:fldChar w:fldCharType="begin"/>
            </w:r>
            <w:r w:rsidR="00472451">
              <w:rPr>
                <w:noProof/>
                <w:webHidden/>
              </w:rPr>
              <w:instrText xml:space="preserve"> PAGEREF _Toc164099940 \h </w:instrText>
            </w:r>
            <w:r w:rsidR="00472451">
              <w:rPr>
                <w:noProof/>
                <w:webHidden/>
              </w:rPr>
            </w:r>
            <w:r w:rsidR="00472451">
              <w:rPr>
                <w:noProof/>
                <w:webHidden/>
              </w:rPr>
              <w:fldChar w:fldCharType="separate"/>
            </w:r>
            <w:r w:rsidR="00472451">
              <w:rPr>
                <w:noProof/>
                <w:webHidden/>
              </w:rPr>
              <w:t>20</w:t>
            </w:r>
            <w:r w:rsidR="00472451">
              <w:rPr>
                <w:noProof/>
                <w:webHidden/>
              </w:rPr>
              <w:fldChar w:fldCharType="end"/>
            </w:r>
          </w:hyperlink>
        </w:p>
        <w:p w14:paraId="5D287496" w14:textId="15A059F7"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41" w:history="1">
            <w:r w:rsidR="00472451" w:rsidRPr="00300565">
              <w:rPr>
                <w:rStyle w:val="Hyperlink"/>
                <w:noProof/>
              </w:rPr>
              <w:t>2.3.</w:t>
            </w:r>
            <w:r w:rsidR="00472451">
              <w:rPr>
                <w:rFonts w:eastAsiaTheme="minorEastAsia"/>
                <w:noProof/>
                <w:kern w:val="2"/>
                <w:sz w:val="24"/>
                <w:szCs w:val="24"/>
                <w:lang w:val="en-US"/>
                <w14:ligatures w14:val="standardContextual"/>
              </w:rPr>
              <w:tab/>
            </w:r>
            <w:r w:rsidR="00472451" w:rsidRPr="00300565">
              <w:rPr>
                <w:rStyle w:val="Hyperlink"/>
                <w:noProof/>
              </w:rPr>
              <w:t>The implementation of gamification in the field of programming education.</w:t>
            </w:r>
            <w:r w:rsidR="00472451">
              <w:rPr>
                <w:noProof/>
                <w:webHidden/>
              </w:rPr>
              <w:tab/>
            </w:r>
            <w:r w:rsidR="00472451">
              <w:rPr>
                <w:noProof/>
                <w:webHidden/>
              </w:rPr>
              <w:fldChar w:fldCharType="begin"/>
            </w:r>
            <w:r w:rsidR="00472451">
              <w:rPr>
                <w:noProof/>
                <w:webHidden/>
              </w:rPr>
              <w:instrText xml:space="preserve"> PAGEREF _Toc164099941 \h </w:instrText>
            </w:r>
            <w:r w:rsidR="00472451">
              <w:rPr>
                <w:noProof/>
                <w:webHidden/>
              </w:rPr>
            </w:r>
            <w:r w:rsidR="00472451">
              <w:rPr>
                <w:noProof/>
                <w:webHidden/>
              </w:rPr>
              <w:fldChar w:fldCharType="separate"/>
            </w:r>
            <w:r w:rsidR="00472451">
              <w:rPr>
                <w:noProof/>
                <w:webHidden/>
              </w:rPr>
              <w:t>20</w:t>
            </w:r>
            <w:r w:rsidR="00472451">
              <w:rPr>
                <w:noProof/>
                <w:webHidden/>
              </w:rPr>
              <w:fldChar w:fldCharType="end"/>
            </w:r>
          </w:hyperlink>
        </w:p>
        <w:p w14:paraId="740D7927" w14:textId="0889C11F"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42" w:history="1">
            <w:r w:rsidR="00472451" w:rsidRPr="00300565">
              <w:rPr>
                <w:rStyle w:val="Hyperlink"/>
                <w:noProof/>
              </w:rPr>
              <w:t>2.4.</w:t>
            </w:r>
            <w:r w:rsidR="00472451">
              <w:rPr>
                <w:rFonts w:eastAsiaTheme="minorEastAsia"/>
                <w:noProof/>
                <w:kern w:val="2"/>
                <w:sz w:val="24"/>
                <w:szCs w:val="24"/>
                <w:lang w:val="en-US"/>
                <w14:ligatures w14:val="standardContextual"/>
              </w:rPr>
              <w:tab/>
            </w:r>
            <w:r w:rsidR="00472451" w:rsidRPr="00300565">
              <w:rPr>
                <w:rStyle w:val="Hyperlink"/>
                <w:noProof/>
              </w:rPr>
              <w:t>Deficiencies and potential areas for improvement</w:t>
            </w:r>
            <w:r w:rsidR="00472451">
              <w:rPr>
                <w:noProof/>
                <w:webHidden/>
              </w:rPr>
              <w:tab/>
            </w:r>
            <w:r w:rsidR="00472451">
              <w:rPr>
                <w:noProof/>
                <w:webHidden/>
              </w:rPr>
              <w:fldChar w:fldCharType="begin"/>
            </w:r>
            <w:r w:rsidR="00472451">
              <w:rPr>
                <w:noProof/>
                <w:webHidden/>
              </w:rPr>
              <w:instrText xml:space="preserve"> PAGEREF _Toc164099942 \h </w:instrText>
            </w:r>
            <w:r w:rsidR="00472451">
              <w:rPr>
                <w:noProof/>
                <w:webHidden/>
              </w:rPr>
            </w:r>
            <w:r w:rsidR="00472451">
              <w:rPr>
                <w:noProof/>
                <w:webHidden/>
              </w:rPr>
              <w:fldChar w:fldCharType="separate"/>
            </w:r>
            <w:r w:rsidR="00472451">
              <w:rPr>
                <w:noProof/>
                <w:webHidden/>
              </w:rPr>
              <w:t>22</w:t>
            </w:r>
            <w:r w:rsidR="00472451">
              <w:rPr>
                <w:noProof/>
                <w:webHidden/>
              </w:rPr>
              <w:fldChar w:fldCharType="end"/>
            </w:r>
          </w:hyperlink>
        </w:p>
        <w:p w14:paraId="43EDC521" w14:textId="2D08165B"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43" w:history="1">
            <w:r w:rsidR="00472451" w:rsidRPr="00300565">
              <w:rPr>
                <w:rStyle w:val="Hyperlink"/>
                <w:noProof/>
                <w:lang w:val="en-US"/>
              </w:rPr>
              <w:t>2.5.</w:t>
            </w:r>
            <w:r w:rsidR="00472451">
              <w:rPr>
                <w:rFonts w:eastAsiaTheme="minorEastAsia"/>
                <w:noProof/>
                <w:kern w:val="2"/>
                <w:sz w:val="24"/>
                <w:szCs w:val="24"/>
                <w:lang w:val="en-US"/>
                <w14:ligatures w14:val="standardContextual"/>
              </w:rPr>
              <w:tab/>
            </w:r>
            <w:r w:rsidR="00472451" w:rsidRPr="00300565">
              <w:rPr>
                <w:rStyle w:val="Hyperlink"/>
                <w:noProof/>
                <w:lang w:val="en-US"/>
              </w:rPr>
              <w:t>Tackling the Difficulties of Implementing Gamification in Programming Education.</w:t>
            </w:r>
            <w:r w:rsidR="00472451">
              <w:rPr>
                <w:noProof/>
                <w:webHidden/>
              </w:rPr>
              <w:tab/>
            </w:r>
            <w:r w:rsidR="00472451">
              <w:rPr>
                <w:noProof/>
                <w:webHidden/>
              </w:rPr>
              <w:fldChar w:fldCharType="begin"/>
            </w:r>
            <w:r w:rsidR="00472451">
              <w:rPr>
                <w:noProof/>
                <w:webHidden/>
              </w:rPr>
              <w:instrText xml:space="preserve"> PAGEREF _Toc164099943 \h </w:instrText>
            </w:r>
            <w:r w:rsidR="00472451">
              <w:rPr>
                <w:noProof/>
                <w:webHidden/>
              </w:rPr>
            </w:r>
            <w:r w:rsidR="00472451">
              <w:rPr>
                <w:noProof/>
                <w:webHidden/>
              </w:rPr>
              <w:fldChar w:fldCharType="separate"/>
            </w:r>
            <w:r w:rsidR="00472451">
              <w:rPr>
                <w:noProof/>
                <w:webHidden/>
              </w:rPr>
              <w:t>22</w:t>
            </w:r>
            <w:r w:rsidR="00472451">
              <w:rPr>
                <w:noProof/>
                <w:webHidden/>
              </w:rPr>
              <w:fldChar w:fldCharType="end"/>
            </w:r>
          </w:hyperlink>
        </w:p>
        <w:p w14:paraId="13B0557D" w14:textId="47F7CB93"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44" w:history="1">
            <w:r w:rsidR="00472451" w:rsidRPr="00300565">
              <w:rPr>
                <w:rStyle w:val="Hyperlink"/>
                <w:noProof/>
                <w:lang w:val="en-US"/>
              </w:rPr>
              <w:t>2.6.</w:t>
            </w:r>
            <w:r w:rsidR="00472451">
              <w:rPr>
                <w:rFonts w:eastAsiaTheme="minorEastAsia"/>
                <w:noProof/>
                <w:kern w:val="2"/>
                <w:sz w:val="24"/>
                <w:szCs w:val="24"/>
                <w:lang w:val="en-US"/>
                <w14:ligatures w14:val="standardContextual"/>
              </w:rPr>
              <w:tab/>
            </w:r>
            <w:r w:rsidR="00472451" w:rsidRPr="00300565">
              <w:rPr>
                <w:rStyle w:val="Hyperlink"/>
                <w:noProof/>
                <w:lang w:val="en-US"/>
              </w:rPr>
              <w:t>Distraction Potential</w:t>
            </w:r>
            <w:r w:rsidR="00472451">
              <w:rPr>
                <w:noProof/>
                <w:webHidden/>
              </w:rPr>
              <w:tab/>
            </w:r>
            <w:r w:rsidR="00472451">
              <w:rPr>
                <w:noProof/>
                <w:webHidden/>
              </w:rPr>
              <w:fldChar w:fldCharType="begin"/>
            </w:r>
            <w:r w:rsidR="00472451">
              <w:rPr>
                <w:noProof/>
                <w:webHidden/>
              </w:rPr>
              <w:instrText xml:space="preserve"> PAGEREF _Toc164099944 \h </w:instrText>
            </w:r>
            <w:r w:rsidR="00472451">
              <w:rPr>
                <w:noProof/>
                <w:webHidden/>
              </w:rPr>
            </w:r>
            <w:r w:rsidR="00472451">
              <w:rPr>
                <w:noProof/>
                <w:webHidden/>
              </w:rPr>
              <w:fldChar w:fldCharType="separate"/>
            </w:r>
            <w:r w:rsidR="00472451">
              <w:rPr>
                <w:noProof/>
                <w:webHidden/>
              </w:rPr>
              <w:t>24</w:t>
            </w:r>
            <w:r w:rsidR="00472451">
              <w:rPr>
                <w:noProof/>
                <w:webHidden/>
              </w:rPr>
              <w:fldChar w:fldCharType="end"/>
            </w:r>
          </w:hyperlink>
        </w:p>
        <w:p w14:paraId="6ECC4F5C" w14:textId="5BF71920"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45" w:history="1">
            <w:r w:rsidR="00472451" w:rsidRPr="00300565">
              <w:rPr>
                <w:rStyle w:val="Hyperlink"/>
                <w:noProof/>
                <w:lang w:val="en-US"/>
              </w:rPr>
              <w:t>2.7.</w:t>
            </w:r>
            <w:r w:rsidR="00472451">
              <w:rPr>
                <w:rFonts w:eastAsiaTheme="minorEastAsia"/>
                <w:noProof/>
                <w:kern w:val="2"/>
                <w:sz w:val="24"/>
                <w:szCs w:val="24"/>
                <w:lang w:val="en-US"/>
                <w14:ligatures w14:val="standardContextual"/>
              </w:rPr>
              <w:tab/>
            </w:r>
            <w:r w:rsidR="00472451" w:rsidRPr="00300565">
              <w:rPr>
                <w:rStyle w:val="Hyperlink"/>
                <w:noProof/>
                <w:lang w:val="en-US"/>
              </w:rPr>
              <w:t>Manipulating the System</w:t>
            </w:r>
            <w:r w:rsidR="00472451">
              <w:rPr>
                <w:noProof/>
                <w:webHidden/>
              </w:rPr>
              <w:tab/>
            </w:r>
            <w:r w:rsidR="00472451">
              <w:rPr>
                <w:noProof/>
                <w:webHidden/>
              </w:rPr>
              <w:fldChar w:fldCharType="begin"/>
            </w:r>
            <w:r w:rsidR="00472451">
              <w:rPr>
                <w:noProof/>
                <w:webHidden/>
              </w:rPr>
              <w:instrText xml:space="preserve"> PAGEREF _Toc164099945 \h </w:instrText>
            </w:r>
            <w:r w:rsidR="00472451">
              <w:rPr>
                <w:noProof/>
                <w:webHidden/>
              </w:rPr>
            </w:r>
            <w:r w:rsidR="00472451">
              <w:rPr>
                <w:noProof/>
                <w:webHidden/>
              </w:rPr>
              <w:fldChar w:fldCharType="separate"/>
            </w:r>
            <w:r w:rsidR="00472451">
              <w:rPr>
                <w:noProof/>
                <w:webHidden/>
              </w:rPr>
              <w:t>24</w:t>
            </w:r>
            <w:r w:rsidR="00472451">
              <w:rPr>
                <w:noProof/>
                <w:webHidden/>
              </w:rPr>
              <w:fldChar w:fldCharType="end"/>
            </w:r>
          </w:hyperlink>
        </w:p>
        <w:p w14:paraId="2F0D6A0B" w14:textId="23D60E27"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46" w:history="1">
            <w:r w:rsidR="00472451" w:rsidRPr="00300565">
              <w:rPr>
                <w:rStyle w:val="Hyperlink"/>
                <w:noProof/>
                <w:lang w:val="en-US"/>
              </w:rPr>
              <w:t>2.8.</w:t>
            </w:r>
            <w:r w:rsidR="00472451">
              <w:rPr>
                <w:rFonts w:eastAsiaTheme="minorEastAsia"/>
                <w:noProof/>
                <w:kern w:val="2"/>
                <w:sz w:val="24"/>
                <w:szCs w:val="24"/>
                <w:lang w:val="en-US"/>
                <w14:ligatures w14:val="standardContextual"/>
              </w:rPr>
              <w:tab/>
            </w:r>
            <w:r w:rsidR="00472451" w:rsidRPr="00300565">
              <w:rPr>
                <w:rStyle w:val="Hyperlink"/>
                <w:noProof/>
                <w:lang w:val="en-US"/>
              </w:rPr>
              <w:t>Overcoming Challenges with PyAdventures</w:t>
            </w:r>
            <w:r w:rsidR="00472451">
              <w:rPr>
                <w:noProof/>
                <w:webHidden/>
              </w:rPr>
              <w:tab/>
            </w:r>
            <w:r w:rsidR="00472451">
              <w:rPr>
                <w:noProof/>
                <w:webHidden/>
              </w:rPr>
              <w:fldChar w:fldCharType="begin"/>
            </w:r>
            <w:r w:rsidR="00472451">
              <w:rPr>
                <w:noProof/>
                <w:webHidden/>
              </w:rPr>
              <w:instrText xml:space="preserve"> PAGEREF _Toc164099946 \h </w:instrText>
            </w:r>
            <w:r w:rsidR="00472451">
              <w:rPr>
                <w:noProof/>
                <w:webHidden/>
              </w:rPr>
            </w:r>
            <w:r w:rsidR="00472451">
              <w:rPr>
                <w:noProof/>
                <w:webHidden/>
              </w:rPr>
              <w:fldChar w:fldCharType="separate"/>
            </w:r>
            <w:r w:rsidR="00472451">
              <w:rPr>
                <w:noProof/>
                <w:webHidden/>
              </w:rPr>
              <w:t>25</w:t>
            </w:r>
            <w:r w:rsidR="00472451">
              <w:rPr>
                <w:noProof/>
                <w:webHidden/>
              </w:rPr>
              <w:fldChar w:fldCharType="end"/>
            </w:r>
          </w:hyperlink>
        </w:p>
        <w:p w14:paraId="30A9F7F2" w14:textId="72262D9A"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47" w:history="1">
            <w:r w:rsidR="00472451" w:rsidRPr="00300565">
              <w:rPr>
                <w:rStyle w:val="Hyperlink"/>
                <w:noProof/>
                <w:lang w:val="en-US"/>
              </w:rPr>
              <w:t>2.9.</w:t>
            </w:r>
            <w:r w:rsidR="00472451">
              <w:rPr>
                <w:rFonts w:eastAsiaTheme="minorEastAsia"/>
                <w:noProof/>
                <w:kern w:val="2"/>
                <w:sz w:val="24"/>
                <w:szCs w:val="24"/>
                <w:lang w:val="en-US"/>
                <w14:ligatures w14:val="standardContextual"/>
              </w:rPr>
              <w:tab/>
            </w:r>
            <w:r w:rsidR="00472451" w:rsidRPr="00300565">
              <w:rPr>
                <w:rStyle w:val="Hyperlink"/>
                <w:noProof/>
                <w:lang w:val="en-US"/>
              </w:rPr>
              <w:t>Adaptive Learning and Feedback Mechanisms:</w:t>
            </w:r>
            <w:r w:rsidR="00472451">
              <w:rPr>
                <w:noProof/>
                <w:webHidden/>
              </w:rPr>
              <w:tab/>
            </w:r>
            <w:r w:rsidR="00472451">
              <w:rPr>
                <w:noProof/>
                <w:webHidden/>
              </w:rPr>
              <w:fldChar w:fldCharType="begin"/>
            </w:r>
            <w:r w:rsidR="00472451">
              <w:rPr>
                <w:noProof/>
                <w:webHidden/>
              </w:rPr>
              <w:instrText xml:space="preserve"> PAGEREF _Toc164099947 \h </w:instrText>
            </w:r>
            <w:r w:rsidR="00472451">
              <w:rPr>
                <w:noProof/>
                <w:webHidden/>
              </w:rPr>
            </w:r>
            <w:r w:rsidR="00472451">
              <w:rPr>
                <w:noProof/>
                <w:webHidden/>
              </w:rPr>
              <w:fldChar w:fldCharType="separate"/>
            </w:r>
            <w:r w:rsidR="00472451">
              <w:rPr>
                <w:noProof/>
                <w:webHidden/>
              </w:rPr>
              <w:t>25</w:t>
            </w:r>
            <w:r w:rsidR="00472451">
              <w:rPr>
                <w:noProof/>
                <w:webHidden/>
              </w:rPr>
              <w:fldChar w:fldCharType="end"/>
            </w:r>
          </w:hyperlink>
        </w:p>
        <w:p w14:paraId="0399D17D" w14:textId="3F31FA64"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48" w:history="1">
            <w:r w:rsidR="00472451" w:rsidRPr="00300565">
              <w:rPr>
                <w:rStyle w:val="Hyperlink"/>
                <w:noProof/>
              </w:rPr>
              <w:t>2.10.</w:t>
            </w:r>
            <w:r w:rsidR="00472451">
              <w:rPr>
                <w:rFonts w:eastAsiaTheme="minorEastAsia"/>
                <w:noProof/>
                <w:kern w:val="2"/>
                <w:sz w:val="24"/>
                <w:szCs w:val="24"/>
                <w:lang w:val="en-US"/>
                <w14:ligatures w14:val="standardContextual"/>
              </w:rPr>
              <w:tab/>
            </w:r>
            <w:r w:rsidR="00472451" w:rsidRPr="00300565">
              <w:rPr>
                <w:rStyle w:val="Hyperlink"/>
                <w:noProof/>
              </w:rPr>
              <w:t>Theoretical Foundations of Gamification</w:t>
            </w:r>
            <w:r w:rsidR="00472451">
              <w:rPr>
                <w:noProof/>
                <w:webHidden/>
              </w:rPr>
              <w:tab/>
            </w:r>
            <w:r w:rsidR="00472451">
              <w:rPr>
                <w:noProof/>
                <w:webHidden/>
              </w:rPr>
              <w:fldChar w:fldCharType="begin"/>
            </w:r>
            <w:r w:rsidR="00472451">
              <w:rPr>
                <w:noProof/>
                <w:webHidden/>
              </w:rPr>
              <w:instrText xml:space="preserve"> PAGEREF _Toc164099948 \h </w:instrText>
            </w:r>
            <w:r w:rsidR="00472451">
              <w:rPr>
                <w:noProof/>
                <w:webHidden/>
              </w:rPr>
            </w:r>
            <w:r w:rsidR="00472451">
              <w:rPr>
                <w:noProof/>
                <w:webHidden/>
              </w:rPr>
              <w:fldChar w:fldCharType="separate"/>
            </w:r>
            <w:r w:rsidR="00472451">
              <w:rPr>
                <w:noProof/>
                <w:webHidden/>
              </w:rPr>
              <w:t>25</w:t>
            </w:r>
            <w:r w:rsidR="00472451">
              <w:rPr>
                <w:noProof/>
                <w:webHidden/>
              </w:rPr>
              <w:fldChar w:fldCharType="end"/>
            </w:r>
          </w:hyperlink>
        </w:p>
        <w:p w14:paraId="3F066255" w14:textId="74BA40AB" w:rsidR="00472451"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4099949" w:history="1">
            <w:r w:rsidR="00472451" w:rsidRPr="00300565">
              <w:rPr>
                <w:rStyle w:val="Hyperlink"/>
                <w:rFonts w:eastAsia="Times New Roman"/>
                <w:noProof/>
              </w:rPr>
              <w:t>2.10.1.</w:t>
            </w:r>
            <w:r w:rsidR="00472451">
              <w:rPr>
                <w:rFonts w:eastAsiaTheme="minorEastAsia"/>
                <w:noProof/>
                <w:kern w:val="2"/>
                <w:sz w:val="24"/>
                <w:szCs w:val="24"/>
                <w:lang w:val="en-US"/>
                <w14:ligatures w14:val="standardContextual"/>
              </w:rPr>
              <w:tab/>
            </w:r>
            <w:r w:rsidR="00472451" w:rsidRPr="00300565">
              <w:rPr>
                <w:rStyle w:val="Hyperlink"/>
                <w:rFonts w:eastAsia="Times New Roman"/>
                <w:noProof/>
              </w:rPr>
              <w:t>Personalization in Gamification</w:t>
            </w:r>
            <w:r w:rsidR="00472451">
              <w:rPr>
                <w:noProof/>
                <w:webHidden/>
              </w:rPr>
              <w:tab/>
            </w:r>
            <w:r w:rsidR="00472451">
              <w:rPr>
                <w:noProof/>
                <w:webHidden/>
              </w:rPr>
              <w:fldChar w:fldCharType="begin"/>
            </w:r>
            <w:r w:rsidR="00472451">
              <w:rPr>
                <w:noProof/>
                <w:webHidden/>
              </w:rPr>
              <w:instrText xml:space="preserve"> PAGEREF _Toc164099949 \h </w:instrText>
            </w:r>
            <w:r w:rsidR="00472451">
              <w:rPr>
                <w:noProof/>
                <w:webHidden/>
              </w:rPr>
            </w:r>
            <w:r w:rsidR="00472451">
              <w:rPr>
                <w:noProof/>
                <w:webHidden/>
              </w:rPr>
              <w:fldChar w:fldCharType="separate"/>
            </w:r>
            <w:r w:rsidR="00472451">
              <w:rPr>
                <w:noProof/>
                <w:webHidden/>
              </w:rPr>
              <w:t>26</w:t>
            </w:r>
            <w:r w:rsidR="00472451">
              <w:rPr>
                <w:noProof/>
                <w:webHidden/>
              </w:rPr>
              <w:fldChar w:fldCharType="end"/>
            </w:r>
          </w:hyperlink>
        </w:p>
        <w:p w14:paraId="72F71A03" w14:textId="3D6B66E2" w:rsidR="00472451"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4099950" w:history="1">
            <w:r w:rsidR="00472451" w:rsidRPr="00300565">
              <w:rPr>
                <w:rStyle w:val="Hyperlink"/>
                <w:rFonts w:eastAsia="Times New Roman"/>
                <w:noProof/>
                <w:lang w:eastAsia="en-GB"/>
              </w:rPr>
              <w:t>2.10.2.</w:t>
            </w:r>
            <w:r w:rsidR="00472451">
              <w:rPr>
                <w:rFonts w:eastAsiaTheme="minorEastAsia"/>
                <w:noProof/>
                <w:kern w:val="2"/>
                <w:sz w:val="24"/>
                <w:szCs w:val="24"/>
                <w:lang w:val="en-US"/>
                <w14:ligatures w14:val="standardContextual"/>
              </w:rPr>
              <w:tab/>
            </w:r>
            <w:r w:rsidR="00472451" w:rsidRPr="00300565">
              <w:rPr>
                <w:rStyle w:val="Hyperlink"/>
                <w:rFonts w:eastAsia="Times New Roman"/>
                <w:noProof/>
                <w:lang w:eastAsia="en-GB"/>
              </w:rPr>
              <w:t>Effective Game Design Principles</w:t>
            </w:r>
            <w:r w:rsidR="00472451">
              <w:rPr>
                <w:noProof/>
                <w:webHidden/>
              </w:rPr>
              <w:tab/>
            </w:r>
            <w:r w:rsidR="00472451">
              <w:rPr>
                <w:noProof/>
                <w:webHidden/>
              </w:rPr>
              <w:fldChar w:fldCharType="begin"/>
            </w:r>
            <w:r w:rsidR="00472451">
              <w:rPr>
                <w:noProof/>
                <w:webHidden/>
              </w:rPr>
              <w:instrText xml:space="preserve"> PAGEREF _Toc164099950 \h </w:instrText>
            </w:r>
            <w:r w:rsidR="00472451">
              <w:rPr>
                <w:noProof/>
                <w:webHidden/>
              </w:rPr>
            </w:r>
            <w:r w:rsidR="00472451">
              <w:rPr>
                <w:noProof/>
                <w:webHidden/>
              </w:rPr>
              <w:fldChar w:fldCharType="separate"/>
            </w:r>
            <w:r w:rsidR="00472451">
              <w:rPr>
                <w:noProof/>
                <w:webHidden/>
              </w:rPr>
              <w:t>26</w:t>
            </w:r>
            <w:r w:rsidR="00472451">
              <w:rPr>
                <w:noProof/>
                <w:webHidden/>
              </w:rPr>
              <w:fldChar w:fldCharType="end"/>
            </w:r>
          </w:hyperlink>
        </w:p>
        <w:p w14:paraId="0CADDBB4" w14:textId="420E19A1" w:rsidR="00472451" w:rsidRDefault="00000000">
          <w:pPr>
            <w:pStyle w:val="TOC1"/>
            <w:tabs>
              <w:tab w:val="left" w:pos="440"/>
              <w:tab w:val="right" w:leader="dot" w:pos="9016"/>
            </w:tabs>
            <w:rPr>
              <w:rFonts w:eastAsiaTheme="minorEastAsia"/>
              <w:noProof/>
              <w:kern w:val="2"/>
              <w:sz w:val="24"/>
              <w:szCs w:val="24"/>
              <w:lang w:val="en-US"/>
              <w14:ligatures w14:val="standardContextual"/>
            </w:rPr>
          </w:pPr>
          <w:hyperlink w:anchor="_Toc164099951" w:history="1">
            <w:r w:rsidR="00472451" w:rsidRPr="00300565">
              <w:rPr>
                <w:rStyle w:val="Hyperlink"/>
                <w:rFonts w:eastAsia="Times New Roman"/>
                <w:noProof/>
                <w:lang w:eastAsia="en-GB"/>
              </w:rPr>
              <w:t>3.</w:t>
            </w:r>
            <w:r w:rsidR="00472451">
              <w:rPr>
                <w:rFonts w:eastAsiaTheme="minorEastAsia"/>
                <w:noProof/>
                <w:kern w:val="2"/>
                <w:sz w:val="24"/>
                <w:szCs w:val="24"/>
                <w:lang w:val="en-US"/>
                <w14:ligatures w14:val="standardContextual"/>
              </w:rPr>
              <w:tab/>
            </w:r>
            <w:r w:rsidR="00472451" w:rsidRPr="00300565">
              <w:rPr>
                <w:rStyle w:val="Hyperlink"/>
                <w:rFonts w:eastAsia="Times New Roman"/>
                <w:noProof/>
                <w:lang w:eastAsia="en-GB"/>
              </w:rPr>
              <w:t>Project Design</w:t>
            </w:r>
            <w:r w:rsidR="00472451">
              <w:rPr>
                <w:noProof/>
                <w:webHidden/>
              </w:rPr>
              <w:tab/>
            </w:r>
            <w:r w:rsidR="00472451">
              <w:rPr>
                <w:noProof/>
                <w:webHidden/>
              </w:rPr>
              <w:fldChar w:fldCharType="begin"/>
            </w:r>
            <w:r w:rsidR="00472451">
              <w:rPr>
                <w:noProof/>
                <w:webHidden/>
              </w:rPr>
              <w:instrText xml:space="preserve"> PAGEREF _Toc164099951 \h </w:instrText>
            </w:r>
            <w:r w:rsidR="00472451">
              <w:rPr>
                <w:noProof/>
                <w:webHidden/>
              </w:rPr>
            </w:r>
            <w:r w:rsidR="00472451">
              <w:rPr>
                <w:noProof/>
                <w:webHidden/>
              </w:rPr>
              <w:fldChar w:fldCharType="separate"/>
            </w:r>
            <w:r w:rsidR="00472451">
              <w:rPr>
                <w:noProof/>
                <w:webHidden/>
              </w:rPr>
              <w:t>28</w:t>
            </w:r>
            <w:r w:rsidR="00472451">
              <w:rPr>
                <w:noProof/>
                <w:webHidden/>
              </w:rPr>
              <w:fldChar w:fldCharType="end"/>
            </w:r>
          </w:hyperlink>
        </w:p>
        <w:p w14:paraId="04D2508D" w14:textId="5844886D"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52" w:history="1">
            <w:r w:rsidR="00472451" w:rsidRPr="00300565">
              <w:rPr>
                <w:rStyle w:val="Hyperlink"/>
                <w:noProof/>
              </w:rPr>
              <w:t>3.1. Process of Development and Selection of Tools</w:t>
            </w:r>
            <w:r w:rsidR="00472451">
              <w:rPr>
                <w:noProof/>
                <w:webHidden/>
              </w:rPr>
              <w:tab/>
            </w:r>
            <w:r w:rsidR="00472451">
              <w:rPr>
                <w:noProof/>
                <w:webHidden/>
              </w:rPr>
              <w:fldChar w:fldCharType="begin"/>
            </w:r>
            <w:r w:rsidR="00472451">
              <w:rPr>
                <w:noProof/>
                <w:webHidden/>
              </w:rPr>
              <w:instrText xml:space="preserve"> PAGEREF _Toc164099952 \h </w:instrText>
            </w:r>
            <w:r w:rsidR="00472451">
              <w:rPr>
                <w:noProof/>
                <w:webHidden/>
              </w:rPr>
            </w:r>
            <w:r w:rsidR="00472451">
              <w:rPr>
                <w:noProof/>
                <w:webHidden/>
              </w:rPr>
              <w:fldChar w:fldCharType="separate"/>
            </w:r>
            <w:r w:rsidR="00472451">
              <w:rPr>
                <w:noProof/>
                <w:webHidden/>
              </w:rPr>
              <w:t>28</w:t>
            </w:r>
            <w:r w:rsidR="00472451">
              <w:rPr>
                <w:noProof/>
                <w:webHidden/>
              </w:rPr>
              <w:fldChar w:fldCharType="end"/>
            </w:r>
          </w:hyperlink>
        </w:p>
        <w:p w14:paraId="1368E1A1" w14:textId="625507D2"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53" w:history="1">
            <w:r w:rsidR="00472451" w:rsidRPr="00300565">
              <w:rPr>
                <w:rStyle w:val="Hyperlink"/>
                <w:noProof/>
              </w:rPr>
              <w:t>3.2.</w:t>
            </w:r>
            <w:r w:rsidR="00472451">
              <w:rPr>
                <w:rFonts w:eastAsiaTheme="minorEastAsia"/>
                <w:noProof/>
                <w:kern w:val="2"/>
                <w:sz w:val="24"/>
                <w:szCs w:val="24"/>
                <w:lang w:val="en-US"/>
                <w14:ligatures w14:val="standardContextual"/>
              </w:rPr>
              <w:tab/>
            </w:r>
            <w:r w:rsidR="00472451" w:rsidRPr="00300565">
              <w:rPr>
                <w:rStyle w:val="Hyperlink"/>
                <w:noProof/>
              </w:rPr>
              <w:t>Contemplating the Selection of Technology</w:t>
            </w:r>
            <w:r w:rsidR="00472451">
              <w:rPr>
                <w:noProof/>
                <w:webHidden/>
              </w:rPr>
              <w:tab/>
            </w:r>
            <w:r w:rsidR="00472451">
              <w:rPr>
                <w:noProof/>
                <w:webHidden/>
              </w:rPr>
              <w:fldChar w:fldCharType="begin"/>
            </w:r>
            <w:r w:rsidR="00472451">
              <w:rPr>
                <w:noProof/>
                <w:webHidden/>
              </w:rPr>
              <w:instrText xml:space="preserve"> PAGEREF _Toc164099953 \h </w:instrText>
            </w:r>
            <w:r w:rsidR="00472451">
              <w:rPr>
                <w:noProof/>
                <w:webHidden/>
              </w:rPr>
            </w:r>
            <w:r w:rsidR="00472451">
              <w:rPr>
                <w:noProof/>
                <w:webHidden/>
              </w:rPr>
              <w:fldChar w:fldCharType="separate"/>
            </w:r>
            <w:r w:rsidR="00472451">
              <w:rPr>
                <w:noProof/>
                <w:webHidden/>
              </w:rPr>
              <w:t>29</w:t>
            </w:r>
            <w:r w:rsidR="00472451">
              <w:rPr>
                <w:noProof/>
                <w:webHidden/>
              </w:rPr>
              <w:fldChar w:fldCharType="end"/>
            </w:r>
          </w:hyperlink>
        </w:p>
        <w:p w14:paraId="39A49E01" w14:textId="6FCB4FD0"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54" w:history="1">
            <w:r w:rsidR="00472451" w:rsidRPr="00300565">
              <w:rPr>
                <w:rStyle w:val="Hyperlink"/>
                <w:noProof/>
              </w:rPr>
              <w:t>3.3.</w:t>
            </w:r>
            <w:r w:rsidR="00472451">
              <w:rPr>
                <w:rFonts w:eastAsiaTheme="minorEastAsia"/>
                <w:noProof/>
                <w:kern w:val="2"/>
                <w:sz w:val="24"/>
                <w:szCs w:val="24"/>
                <w:lang w:val="en-US"/>
                <w14:ligatures w14:val="standardContextual"/>
              </w:rPr>
              <w:tab/>
            </w:r>
            <w:r w:rsidR="00472451" w:rsidRPr="00300565">
              <w:rPr>
                <w:rStyle w:val="Hyperlink"/>
                <w:noProof/>
              </w:rPr>
              <w:t>Game Design Educational Goals:</w:t>
            </w:r>
            <w:r w:rsidR="00472451">
              <w:rPr>
                <w:noProof/>
                <w:webHidden/>
              </w:rPr>
              <w:tab/>
            </w:r>
            <w:r w:rsidR="00472451">
              <w:rPr>
                <w:noProof/>
                <w:webHidden/>
              </w:rPr>
              <w:fldChar w:fldCharType="begin"/>
            </w:r>
            <w:r w:rsidR="00472451">
              <w:rPr>
                <w:noProof/>
                <w:webHidden/>
              </w:rPr>
              <w:instrText xml:space="preserve"> PAGEREF _Toc164099954 \h </w:instrText>
            </w:r>
            <w:r w:rsidR="00472451">
              <w:rPr>
                <w:noProof/>
                <w:webHidden/>
              </w:rPr>
            </w:r>
            <w:r w:rsidR="00472451">
              <w:rPr>
                <w:noProof/>
                <w:webHidden/>
              </w:rPr>
              <w:fldChar w:fldCharType="separate"/>
            </w:r>
            <w:r w:rsidR="00472451">
              <w:rPr>
                <w:noProof/>
                <w:webHidden/>
              </w:rPr>
              <w:t>29</w:t>
            </w:r>
            <w:r w:rsidR="00472451">
              <w:rPr>
                <w:noProof/>
                <w:webHidden/>
              </w:rPr>
              <w:fldChar w:fldCharType="end"/>
            </w:r>
          </w:hyperlink>
        </w:p>
        <w:p w14:paraId="7B4E4EE5" w14:textId="2BCA5E0D"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55" w:history="1">
            <w:r w:rsidR="00472451" w:rsidRPr="00300565">
              <w:rPr>
                <w:rStyle w:val="Hyperlink"/>
                <w:noProof/>
              </w:rPr>
              <w:t>3.4.</w:t>
            </w:r>
            <w:r w:rsidR="00472451">
              <w:rPr>
                <w:rFonts w:eastAsiaTheme="minorEastAsia"/>
                <w:noProof/>
                <w:kern w:val="2"/>
                <w:sz w:val="24"/>
                <w:szCs w:val="24"/>
                <w:lang w:val="en-US"/>
                <w14:ligatures w14:val="standardContextual"/>
              </w:rPr>
              <w:tab/>
            </w:r>
            <w:r w:rsidR="00472451" w:rsidRPr="00300565">
              <w:rPr>
                <w:rStyle w:val="Hyperlink"/>
                <w:noProof/>
              </w:rPr>
              <w:t>Narrative Elements:</w:t>
            </w:r>
            <w:r w:rsidR="00472451">
              <w:rPr>
                <w:noProof/>
                <w:webHidden/>
              </w:rPr>
              <w:tab/>
            </w:r>
            <w:r w:rsidR="00472451">
              <w:rPr>
                <w:noProof/>
                <w:webHidden/>
              </w:rPr>
              <w:fldChar w:fldCharType="begin"/>
            </w:r>
            <w:r w:rsidR="00472451">
              <w:rPr>
                <w:noProof/>
                <w:webHidden/>
              </w:rPr>
              <w:instrText xml:space="preserve"> PAGEREF _Toc164099955 \h </w:instrText>
            </w:r>
            <w:r w:rsidR="00472451">
              <w:rPr>
                <w:noProof/>
                <w:webHidden/>
              </w:rPr>
            </w:r>
            <w:r w:rsidR="00472451">
              <w:rPr>
                <w:noProof/>
                <w:webHidden/>
              </w:rPr>
              <w:fldChar w:fldCharType="separate"/>
            </w:r>
            <w:r w:rsidR="00472451">
              <w:rPr>
                <w:noProof/>
                <w:webHidden/>
              </w:rPr>
              <w:t>30</w:t>
            </w:r>
            <w:r w:rsidR="00472451">
              <w:rPr>
                <w:noProof/>
                <w:webHidden/>
              </w:rPr>
              <w:fldChar w:fldCharType="end"/>
            </w:r>
          </w:hyperlink>
        </w:p>
        <w:p w14:paraId="0635B2C9" w14:textId="2858C6A7"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56" w:history="1">
            <w:r w:rsidR="00472451" w:rsidRPr="00300565">
              <w:rPr>
                <w:rStyle w:val="Hyperlink"/>
                <w:noProof/>
              </w:rPr>
              <w:t>3.5.</w:t>
            </w:r>
            <w:r w:rsidR="00472451">
              <w:rPr>
                <w:rFonts w:eastAsiaTheme="minorEastAsia"/>
                <w:noProof/>
                <w:kern w:val="2"/>
                <w:sz w:val="24"/>
                <w:szCs w:val="24"/>
                <w:lang w:val="en-US"/>
                <w14:ligatures w14:val="standardContextual"/>
              </w:rPr>
              <w:tab/>
            </w:r>
            <w:r w:rsidR="00472451" w:rsidRPr="00300565">
              <w:rPr>
                <w:rStyle w:val="Hyperlink"/>
                <w:noProof/>
              </w:rPr>
              <w:t>Shop System Functionality:</w:t>
            </w:r>
            <w:r w:rsidR="00472451">
              <w:rPr>
                <w:noProof/>
                <w:webHidden/>
              </w:rPr>
              <w:tab/>
            </w:r>
            <w:r w:rsidR="00472451">
              <w:rPr>
                <w:noProof/>
                <w:webHidden/>
              </w:rPr>
              <w:fldChar w:fldCharType="begin"/>
            </w:r>
            <w:r w:rsidR="00472451">
              <w:rPr>
                <w:noProof/>
                <w:webHidden/>
              </w:rPr>
              <w:instrText xml:space="preserve"> PAGEREF _Toc164099956 \h </w:instrText>
            </w:r>
            <w:r w:rsidR="00472451">
              <w:rPr>
                <w:noProof/>
                <w:webHidden/>
              </w:rPr>
            </w:r>
            <w:r w:rsidR="00472451">
              <w:rPr>
                <w:noProof/>
                <w:webHidden/>
              </w:rPr>
              <w:fldChar w:fldCharType="separate"/>
            </w:r>
            <w:r w:rsidR="00472451">
              <w:rPr>
                <w:noProof/>
                <w:webHidden/>
              </w:rPr>
              <w:t>30</w:t>
            </w:r>
            <w:r w:rsidR="00472451">
              <w:rPr>
                <w:noProof/>
                <w:webHidden/>
              </w:rPr>
              <w:fldChar w:fldCharType="end"/>
            </w:r>
          </w:hyperlink>
        </w:p>
        <w:p w14:paraId="55188BC8" w14:textId="3426A790" w:rsidR="00472451" w:rsidRDefault="00000000">
          <w:pPr>
            <w:pStyle w:val="TOC1"/>
            <w:tabs>
              <w:tab w:val="left" w:pos="440"/>
              <w:tab w:val="right" w:leader="dot" w:pos="9016"/>
            </w:tabs>
            <w:rPr>
              <w:rFonts w:eastAsiaTheme="minorEastAsia"/>
              <w:noProof/>
              <w:kern w:val="2"/>
              <w:sz w:val="24"/>
              <w:szCs w:val="24"/>
              <w:lang w:val="en-US"/>
              <w14:ligatures w14:val="standardContextual"/>
            </w:rPr>
          </w:pPr>
          <w:hyperlink w:anchor="_Toc164099957" w:history="1">
            <w:r w:rsidR="00472451" w:rsidRPr="00300565">
              <w:rPr>
                <w:rStyle w:val="Hyperlink"/>
                <w:rFonts w:eastAsia="Times New Roman"/>
                <w:noProof/>
                <w:lang w:eastAsia="en-GB"/>
              </w:rPr>
              <w:t>4.</w:t>
            </w:r>
            <w:r w:rsidR="00472451">
              <w:rPr>
                <w:rFonts w:eastAsiaTheme="minorEastAsia"/>
                <w:noProof/>
                <w:kern w:val="2"/>
                <w:sz w:val="24"/>
                <w:szCs w:val="24"/>
                <w:lang w:val="en-US"/>
                <w14:ligatures w14:val="standardContextual"/>
              </w:rPr>
              <w:tab/>
            </w:r>
            <w:r w:rsidR="00472451" w:rsidRPr="00300565">
              <w:rPr>
                <w:rStyle w:val="Hyperlink"/>
                <w:rFonts w:eastAsia="Times New Roman"/>
                <w:noProof/>
                <w:lang w:eastAsia="en-GB"/>
              </w:rPr>
              <w:t>PyAdventures in the Context of Educational Programming Games.</w:t>
            </w:r>
            <w:r w:rsidR="00472451">
              <w:rPr>
                <w:noProof/>
                <w:webHidden/>
              </w:rPr>
              <w:tab/>
            </w:r>
            <w:r w:rsidR="00472451">
              <w:rPr>
                <w:noProof/>
                <w:webHidden/>
              </w:rPr>
              <w:fldChar w:fldCharType="begin"/>
            </w:r>
            <w:r w:rsidR="00472451">
              <w:rPr>
                <w:noProof/>
                <w:webHidden/>
              </w:rPr>
              <w:instrText xml:space="preserve"> PAGEREF _Toc164099957 \h </w:instrText>
            </w:r>
            <w:r w:rsidR="00472451">
              <w:rPr>
                <w:noProof/>
                <w:webHidden/>
              </w:rPr>
            </w:r>
            <w:r w:rsidR="00472451">
              <w:rPr>
                <w:noProof/>
                <w:webHidden/>
              </w:rPr>
              <w:fldChar w:fldCharType="separate"/>
            </w:r>
            <w:r w:rsidR="00472451">
              <w:rPr>
                <w:noProof/>
                <w:webHidden/>
              </w:rPr>
              <w:t>31</w:t>
            </w:r>
            <w:r w:rsidR="00472451">
              <w:rPr>
                <w:noProof/>
                <w:webHidden/>
              </w:rPr>
              <w:fldChar w:fldCharType="end"/>
            </w:r>
          </w:hyperlink>
        </w:p>
        <w:p w14:paraId="29B74B6E" w14:textId="405F2901"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58" w:history="1">
            <w:r w:rsidR="00472451" w:rsidRPr="00300565">
              <w:rPr>
                <w:rStyle w:val="Hyperlink"/>
                <w:noProof/>
              </w:rPr>
              <w:t>4.1. CodeCombat</w:t>
            </w:r>
            <w:r w:rsidR="00472451">
              <w:rPr>
                <w:noProof/>
                <w:webHidden/>
              </w:rPr>
              <w:tab/>
            </w:r>
            <w:r w:rsidR="00472451">
              <w:rPr>
                <w:noProof/>
                <w:webHidden/>
              </w:rPr>
              <w:fldChar w:fldCharType="begin"/>
            </w:r>
            <w:r w:rsidR="00472451">
              <w:rPr>
                <w:noProof/>
                <w:webHidden/>
              </w:rPr>
              <w:instrText xml:space="preserve"> PAGEREF _Toc164099958 \h </w:instrText>
            </w:r>
            <w:r w:rsidR="00472451">
              <w:rPr>
                <w:noProof/>
                <w:webHidden/>
              </w:rPr>
            </w:r>
            <w:r w:rsidR="00472451">
              <w:rPr>
                <w:noProof/>
                <w:webHidden/>
              </w:rPr>
              <w:fldChar w:fldCharType="separate"/>
            </w:r>
            <w:r w:rsidR="00472451">
              <w:rPr>
                <w:noProof/>
                <w:webHidden/>
              </w:rPr>
              <w:t>31</w:t>
            </w:r>
            <w:r w:rsidR="00472451">
              <w:rPr>
                <w:noProof/>
                <w:webHidden/>
              </w:rPr>
              <w:fldChar w:fldCharType="end"/>
            </w:r>
          </w:hyperlink>
        </w:p>
        <w:p w14:paraId="77D57148" w14:textId="7F36B139"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59" w:history="1">
            <w:r w:rsidR="00472451" w:rsidRPr="00300565">
              <w:rPr>
                <w:rStyle w:val="Hyperlink"/>
                <w:noProof/>
              </w:rPr>
              <w:t>4.2.</w:t>
            </w:r>
            <w:r w:rsidR="00472451">
              <w:rPr>
                <w:rFonts w:eastAsiaTheme="minorEastAsia"/>
                <w:noProof/>
                <w:kern w:val="2"/>
                <w:sz w:val="24"/>
                <w:szCs w:val="24"/>
                <w:lang w:val="en-US"/>
                <w14:ligatures w14:val="standardContextual"/>
              </w:rPr>
              <w:tab/>
            </w:r>
            <w:r w:rsidR="00472451" w:rsidRPr="00300565">
              <w:rPr>
                <w:rStyle w:val="Hyperlink"/>
                <w:noProof/>
              </w:rPr>
              <w:t>Tynker</w:t>
            </w:r>
            <w:r w:rsidR="00472451">
              <w:rPr>
                <w:noProof/>
                <w:webHidden/>
              </w:rPr>
              <w:tab/>
            </w:r>
            <w:r w:rsidR="00472451">
              <w:rPr>
                <w:noProof/>
                <w:webHidden/>
              </w:rPr>
              <w:fldChar w:fldCharType="begin"/>
            </w:r>
            <w:r w:rsidR="00472451">
              <w:rPr>
                <w:noProof/>
                <w:webHidden/>
              </w:rPr>
              <w:instrText xml:space="preserve"> PAGEREF _Toc164099959 \h </w:instrText>
            </w:r>
            <w:r w:rsidR="00472451">
              <w:rPr>
                <w:noProof/>
                <w:webHidden/>
              </w:rPr>
            </w:r>
            <w:r w:rsidR="00472451">
              <w:rPr>
                <w:noProof/>
                <w:webHidden/>
              </w:rPr>
              <w:fldChar w:fldCharType="separate"/>
            </w:r>
            <w:r w:rsidR="00472451">
              <w:rPr>
                <w:noProof/>
                <w:webHidden/>
              </w:rPr>
              <w:t>32</w:t>
            </w:r>
            <w:r w:rsidR="00472451">
              <w:rPr>
                <w:noProof/>
                <w:webHidden/>
              </w:rPr>
              <w:fldChar w:fldCharType="end"/>
            </w:r>
          </w:hyperlink>
        </w:p>
        <w:p w14:paraId="5267CB72" w14:textId="713A3F3B"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60" w:history="1">
            <w:r w:rsidR="00472451" w:rsidRPr="00300565">
              <w:rPr>
                <w:rStyle w:val="Hyperlink"/>
                <w:noProof/>
              </w:rPr>
              <w:t>4.3.</w:t>
            </w:r>
            <w:r w:rsidR="00472451">
              <w:rPr>
                <w:rFonts w:eastAsiaTheme="minorEastAsia"/>
                <w:noProof/>
                <w:kern w:val="2"/>
                <w:sz w:val="24"/>
                <w:szCs w:val="24"/>
                <w:lang w:val="en-US"/>
                <w14:ligatures w14:val="standardContextual"/>
              </w:rPr>
              <w:tab/>
            </w:r>
            <w:r w:rsidR="00472451" w:rsidRPr="00300565">
              <w:rPr>
                <w:rStyle w:val="Hyperlink"/>
                <w:noProof/>
              </w:rPr>
              <w:t>CodeSpark</w:t>
            </w:r>
            <w:r w:rsidR="00472451">
              <w:rPr>
                <w:noProof/>
                <w:webHidden/>
              </w:rPr>
              <w:tab/>
            </w:r>
            <w:r w:rsidR="00472451">
              <w:rPr>
                <w:noProof/>
                <w:webHidden/>
              </w:rPr>
              <w:fldChar w:fldCharType="begin"/>
            </w:r>
            <w:r w:rsidR="00472451">
              <w:rPr>
                <w:noProof/>
                <w:webHidden/>
              </w:rPr>
              <w:instrText xml:space="preserve"> PAGEREF _Toc164099960 \h </w:instrText>
            </w:r>
            <w:r w:rsidR="00472451">
              <w:rPr>
                <w:noProof/>
                <w:webHidden/>
              </w:rPr>
            </w:r>
            <w:r w:rsidR="00472451">
              <w:rPr>
                <w:noProof/>
                <w:webHidden/>
              </w:rPr>
              <w:fldChar w:fldCharType="separate"/>
            </w:r>
            <w:r w:rsidR="00472451">
              <w:rPr>
                <w:noProof/>
                <w:webHidden/>
              </w:rPr>
              <w:t>32</w:t>
            </w:r>
            <w:r w:rsidR="00472451">
              <w:rPr>
                <w:noProof/>
                <w:webHidden/>
              </w:rPr>
              <w:fldChar w:fldCharType="end"/>
            </w:r>
          </w:hyperlink>
        </w:p>
        <w:p w14:paraId="72F4AAA7" w14:textId="1D5D287B"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61" w:history="1">
            <w:r w:rsidR="00472451" w:rsidRPr="00300565">
              <w:rPr>
                <w:rStyle w:val="Hyperlink"/>
                <w:noProof/>
              </w:rPr>
              <w:t>4.4.</w:t>
            </w:r>
            <w:r w:rsidR="00472451">
              <w:rPr>
                <w:rFonts w:eastAsiaTheme="minorEastAsia"/>
                <w:noProof/>
                <w:kern w:val="2"/>
                <w:sz w:val="24"/>
                <w:szCs w:val="24"/>
                <w:lang w:val="en-US"/>
                <w14:ligatures w14:val="standardContextual"/>
              </w:rPr>
              <w:tab/>
            </w:r>
            <w:r w:rsidR="00472451" w:rsidRPr="00300565">
              <w:rPr>
                <w:rStyle w:val="Hyperlink"/>
                <w:noProof/>
              </w:rPr>
              <w:t>CodeMonkey</w:t>
            </w:r>
            <w:r w:rsidR="00472451">
              <w:rPr>
                <w:noProof/>
                <w:webHidden/>
              </w:rPr>
              <w:tab/>
            </w:r>
            <w:r w:rsidR="00472451">
              <w:rPr>
                <w:noProof/>
                <w:webHidden/>
              </w:rPr>
              <w:fldChar w:fldCharType="begin"/>
            </w:r>
            <w:r w:rsidR="00472451">
              <w:rPr>
                <w:noProof/>
                <w:webHidden/>
              </w:rPr>
              <w:instrText xml:space="preserve"> PAGEREF _Toc164099961 \h </w:instrText>
            </w:r>
            <w:r w:rsidR="00472451">
              <w:rPr>
                <w:noProof/>
                <w:webHidden/>
              </w:rPr>
            </w:r>
            <w:r w:rsidR="00472451">
              <w:rPr>
                <w:noProof/>
                <w:webHidden/>
              </w:rPr>
              <w:fldChar w:fldCharType="separate"/>
            </w:r>
            <w:r w:rsidR="00472451">
              <w:rPr>
                <w:noProof/>
                <w:webHidden/>
              </w:rPr>
              <w:t>32</w:t>
            </w:r>
            <w:r w:rsidR="00472451">
              <w:rPr>
                <w:noProof/>
                <w:webHidden/>
              </w:rPr>
              <w:fldChar w:fldCharType="end"/>
            </w:r>
          </w:hyperlink>
        </w:p>
        <w:p w14:paraId="2F43CB7E" w14:textId="2567D4C9" w:rsidR="00472451" w:rsidRDefault="00000000">
          <w:pPr>
            <w:pStyle w:val="TOC1"/>
            <w:tabs>
              <w:tab w:val="left" w:pos="440"/>
              <w:tab w:val="right" w:leader="dot" w:pos="9016"/>
            </w:tabs>
            <w:rPr>
              <w:rFonts w:eastAsiaTheme="minorEastAsia"/>
              <w:noProof/>
              <w:kern w:val="2"/>
              <w:sz w:val="24"/>
              <w:szCs w:val="24"/>
              <w:lang w:val="en-US"/>
              <w14:ligatures w14:val="standardContextual"/>
            </w:rPr>
          </w:pPr>
          <w:hyperlink w:anchor="_Toc164099962" w:history="1">
            <w:r w:rsidR="00472451" w:rsidRPr="00300565">
              <w:rPr>
                <w:rStyle w:val="Hyperlink"/>
                <w:rFonts w:eastAsia="Times New Roman"/>
                <w:noProof/>
                <w:lang w:eastAsia="en-GB"/>
              </w:rPr>
              <w:t>5.</w:t>
            </w:r>
            <w:r w:rsidR="00472451">
              <w:rPr>
                <w:rFonts w:eastAsiaTheme="minorEastAsia"/>
                <w:noProof/>
                <w:kern w:val="2"/>
                <w:sz w:val="24"/>
                <w:szCs w:val="24"/>
                <w:lang w:val="en-US"/>
                <w14:ligatures w14:val="standardContextual"/>
              </w:rPr>
              <w:tab/>
            </w:r>
            <w:r w:rsidR="00472451" w:rsidRPr="00300565">
              <w:rPr>
                <w:rStyle w:val="Hyperlink"/>
                <w:rFonts w:eastAsia="Times New Roman"/>
                <w:noProof/>
                <w:lang w:eastAsia="en-GB"/>
              </w:rPr>
              <w:t>Methodology</w:t>
            </w:r>
            <w:r w:rsidR="00472451">
              <w:rPr>
                <w:noProof/>
                <w:webHidden/>
              </w:rPr>
              <w:tab/>
            </w:r>
            <w:r w:rsidR="00472451">
              <w:rPr>
                <w:noProof/>
                <w:webHidden/>
              </w:rPr>
              <w:fldChar w:fldCharType="begin"/>
            </w:r>
            <w:r w:rsidR="00472451">
              <w:rPr>
                <w:noProof/>
                <w:webHidden/>
              </w:rPr>
              <w:instrText xml:space="preserve"> PAGEREF _Toc164099962 \h </w:instrText>
            </w:r>
            <w:r w:rsidR="00472451">
              <w:rPr>
                <w:noProof/>
                <w:webHidden/>
              </w:rPr>
            </w:r>
            <w:r w:rsidR="00472451">
              <w:rPr>
                <w:noProof/>
                <w:webHidden/>
              </w:rPr>
              <w:fldChar w:fldCharType="separate"/>
            </w:r>
            <w:r w:rsidR="00472451">
              <w:rPr>
                <w:noProof/>
                <w:webHidden/>
              </w:rPr>
              <w:t>34</w:t>
            </w:r>
            <w:r w:rsidR="00472451">
              <w:rPr>
                <w:noProof/>
                <w:webHidden/>
              </w:rPr>
              <w:fldChar w:fldCharType="end"/>
            </w:r>
          </w:hyperlink>
        </w:p>
        <w:p w14:paraId="56E2804E" w14:textId="49B77028"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63" w:history="1">
            <w:r w:rsidR="00472451" w:rsidRPr="00300565">
              <w:rPr>
                <w:rStyle w:val="Hyperlink"/>
                <w:noProof/>
              </w:rPr>
              <w:t>5.1. Conception and Initial Development</w:t>
            </w:r>
            <w:r w:rsidR="00472451">
              <w:rPr>
                <w:noProof/>
                <w:webHidden/>
              </w:rPr>
              <w:tab/>
            </w:r>
            <w:r w:rsidR="00472451">
              <w:rPr>
                <w:noProof/>
                <w:webHidden/>
              </w:rPr>
              <w:fldChar w:fldCharType="begin"/>
            </w:r>
            <w:r w:rsidR="00472451">
              <w:rPr>
                <w:noProof/>
                <w:webHidden/>
              </w:rPr>
              <w:instrText xml:space="preserve"> PAGEREF _Toc164099963 \h </w:instrText>
            </w:r>
            <w:r w:rsidR="00472451">
              <w:rPr>
                <w:noProof/>
                <w:webHidden/>
              </w:rPr>
            </w:r>
            <w:r w:rsidR="00472451">
              <w:rPr>
                <w:noProof/>
                <w:webHidden/>
              </w:rPr>
              <w:fldChar w:fldCharType="separate"/>
            </w:r>
            <w:r w:rsidR="00472451">
              <w:rPr>
                <w:noProof/>
                <w:webHidden/>
              </w:rPr>
              <w:t>34</w:t>
            </w:r>
            <w:r w:rsidR="00472451">
              <w:rPr>
                <w:noProof/>
                <w:webHidden/>
              </w:rPr>
              <w:fldChar w:fldCharType="end"/>
            </w:r>
          </w:hyperlink>
        </w:p>
        <w:p w14:paraId="4A6120E1" w14:textId="51D24E25"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64" w:history="1">
            <w:r w:rsidR="00472451" w:rsidRPr="00300565">
              <w:rPr>
                <w:rStyle w:val="Hyperlink"/>
                <w:noProof/>
              </w:rPr>
              <w:t>5.2.</w:t>
            </w:r>
            <w:r w:rsidR="00472451">
              <w:rPr>
                <w:rFonts w:eastAsiaTheme="minorEastAsia"/>
                <w:noProof/>
                <w:kern w:val="2"/>
                <w:sz w:val="24"/>
                <w:szCs w:val="24"/>
                <w:lang w:val="en-US"/>
                <w14:ligatures w14:val="standardContextual"/>
              </w:rPr>
              <w:tab/>
            </w:r>
            <w:r w:rsidR="00472451" w:rsidRPr="00300565">
              <w:rPr>
                <w:rStyle w:val="Hyperlink"/>
                <w:noProof/>
              </w:rPr>
              <w:t>Agile development and prototyping</w:t>
            </w:r>
            <w:r w:rsidR="00472451">
              <w:rPr>
                <w:noProof/>
                <w:webHidden/>
              </w:rPr>
              <w:tab/>
            </w:r>
            <w:r w:rsidR="00472451">
              <w:rPr>
                <w:noProof/>
                <w:webHidden/>
              </w:rPr>
              <w:fldChar w:fldCharType="begin"/>
            </w:r>
            <w:r w:rsidR="00472451">
              <w:rPr>
                <w:noProof/>
                <w:webHidden/>
              </w:rPr>
              <w:instrText xml:space="preserve"> PAGEREF _Toc164099964 \h </w:instrText>
            </w:r>
            <w:r w:rsidR="00472451">
              <w:rPr>
                <w:noProof/>
                <w:webHidden/>
              </w:rPr>
            </w:r>
            <w:r w:rsidR="00472451">
              <w:rPr>
                <w:noProof/>
                <w:webHidden/>
              </w:rPr>
              <w:fldChar w:fldCharType="separate"/>
            </w:r>
            <w:r w:rsidR="00472451">
              <w:rPr>
                <w:noProof/>
                <w:webHidden/>
              </w:rPr>
              <w:t>35</w:t>
            </w:r>
            <w:r w:rsidR="00472451">
              <w:rPr>
                <w:noProof/>
                <w:webHidden/>
              </w:rPr>
              <w:fldChar w:fldCharType="end"/>
            </w:r>
          </w:hyperlink>
        </w:p>
        <w:p w14:paraId="0B372AD6" w14:textId="7A48EDCB"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65" w:history="1">
            <w:r w:rsidR="00472451" w:rsidRPr="00300565">
              <w:rPr>
                <w:rStyle w:val="Hyperlink"/>
                <w:noProof/>
              </w:rPr>
              <w:t>5.3.</w:t>
            </w:r>
            <w:r w:rsidR="00472451">
              <w:rPr>
                <w:rFonts w:eastAsiaTheme="minorEastAsia"/>
                <w:noProof/>
                <w:kern w:val="2"/>
                <w:sz w:val="24"/>
                <w:szCs w:val="24"/>
                <w:lang w:val="en-US"/>
                <w14:ligatures w14:val="standardContextual"/>
              </w:rPr>
              <w:tab/>
            </w:r>
            <w:r w:rsidR="00472451" w:rsidRPr="00300565">
              <w:rPr>
                <w:rStyle w:val="Hyperlink"/>
                <w:noProof/>
              </w:rPr>
              <w:t>Usability testing and gathering feedback from users</w:t>
            </w:r>
            <w:r w:rsidR="00472451">
              <w:rPr>
                <w:noProof/>
                <w:webHidden/>
              </w:rPr>
              <w:tab/>
            </w:r>
            <w:r w:rsidR="00472451">
              <w:rPr>
                <w:noProof/>
                <w:webHidden/>
              </w:rPr>
              <w:fldChar w:fldCharType="begin"/>
            </w:r>
            <w:r w:rsidR="00472451">
              <w:rPr>
                <w:noProof/>
                <w:webHidden/>
              </w:rPr>
              <w:instrText xml:space="preserve"> PAGEREF _Toc164099965 \h </w:instrText>
            </w:r>
            <w:r w:rsidR="00472451">
              <w:rPr>
                <w:noProof/>
                <w:webHidden/>
              </w:rPr>
            </w:r>
            <w:r w:rsidR="00472451">
              <w:rPr>
                <w:noProof/>
                <w:webHidden/>
              </w:rPr>
              <w:fldChar w:fldCharType="separate"/>
            </w:r>
            <w:r w:rsidR="00472451">
              <w:rPr>
                <w:noProof/>
                <w:webHidden/>
              </w:rPr>
              <w:t>37</w:t>
            </w:r>
            <w:r w:rsidR="00472451">
              <w:rPr>
                <w:noProof/>
                <w:webHidden/>
              </w:rPr>
              <w:fldChar w:fldCharType="end"/>
            </w:r>
          </w:hyperlink>
        </w:p>
        <w:p w14:paraId="5E731813" w14:textId="2D3EFC6F"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66" w:history="1">
            <w:r w:rsidR="00472451" w:rsidRPr="00300565">
              <w:rPr>
                <w:rStyle w:val="Hyperlink"/>
                <w:noProof/>
              </w:rPr>
              <w:t>5.4.</w:t>
            </w:r>
            <w:r w:rsidR="00472451">
              <w:rPr>
                <w:rFonts w:eastAsiaTheme="minorEastAsia"/>
                <w:noProof/>
                <w:kern w:val="2"/>
                <w:sz w:val="24"/>
                <w:szCs w:val="24"/>
                <w:lang w:val="en-US"/>
                <w14:ligatures w14:val="standardContextual"/>
              </w:rPr>
              <w:tab/>
            </w:r>
            <w:r w:rsidR="00472451" w:rsidRPr="00300565">
              <w:rPr>
                <w:rStyle w:val="Hyperlink"/>
                <w:noProof/>
              </w:rPr>
              <w:t>Assessing the Impact of Education</w:t>
            </w:r>
            <w:r w:rsidR="00472451">
              <w:rPr>
                <w:noProof/>
                <w:webHidden/>
              </w:rPr>
              <w:tab/>
            </w:r>
            <w:r w:rsidR="00472451">
              <w:rPr>
                <w:noProof/>
                <w:webHidden/>
              </w:rPr>
              <w:fldChar w:fldCharType="begin"/>
            </w:r>
            <w:r w:rsidR="00472451">
              <w:rPr>
                <w:noProof/>
                <w:webHidden/>
              </w:rPr>
              <w:instrText xml:space="preserve"> PAGEREF _Toc164099966 \h </w:instrText>
            </w:r>
            <w:r w:rsidR="00472451">
              <w:rPr>
                <w:noProof/>
                <w:webHidden/>
              </w:rPr>
            </w:r>
            <w:r w:rsidR="00472451">
              <w:rPr>
                <w:noProof/>
                <w:webHidden/>
              </w:rPr>
              <w:fldChar w:fldCharType="separate"/>
            </w:r>
            <w:r w:rsidR="00472451">
              <w:rPr>
                <w:noProof/>
                <w:webHidden/>
              </w:rPr>
              <w:t>39</w:t>
            </w:r>
            <w:r w:rsidR="00472451">
              <w:rPr>
                <w:noProof/>
                <w:webHidden/>
              </w:rPr>
              <w:fldChar w:fldCharType="end"/>
            </w:r>
          </w:hyperlink>
        </w:p>
        <w:p w14:paraId="006F83EC" w14:textId="277A5058"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67" w:history="1">
            <w:r w:rsidR="00472451" w:rsidRPr="00300565">
              <w:rPr>
                <w:rStyle w:val="Hyperlink"/>
                <w:noProof/>
              </w:rPr>
              <w:t>5.5.</w:t>
            </w:r>
            <w:r w:rsidR="00472451">
              <w:rPr>
                <w:rFonts w:eastAsiaTheme="minorEastAsia"/>
                <w:noProof/>
                <w:kern w:val="2"/>
                <w:sz w:val="24"/>
                <w:szCs w:val="24"/>
                <w:lang w:val="en-US"/>
                <w14:ligatures w14:val="standardContextual"/>
              </w:rPr>
              <w:tab/>
            </w:r>
            <w:r w:rsidR="00472451" w:rsidRPr="00300565">
              <w:rPr>
                <w:rStyle w:val="Hyperlink"/>
                <w:noProof/>
              </w:rPr>
              <w:t>Identifying Limitations and Challenges</w:t>
            </w:r>
            <w:r w:rsidR="00472451">
              <w:rPr>
                <w:noProof/>
                <w:webHidden/>
              </w:rPr>
              <w:tab/>
            </w:r>
            <w:r w:rsidR="00472451">
              <w:rPr>
                <w:noProof/>
                <w:webHidden/>
              </w:rPr>
              <w:fldChar w:fldCharType="begin"/>
            </w:r>
            <w:r w:rsidR="00472451">
              <w:rPr>
                <w:noProof/>
                <w:webHidden/>
              </w:rPr>
              <w:instrText xml:space="preserve"> PAGEREF _Toc164099967 \h </w:instrText>
            </w:r>
            <w:r w:rsidR="00472451">
              <w:rPr>
                <w:noProof/>
                <w:webHidden/>
              </w:rPr>
            </w:r>
            <w:r w:rsidR="00472451">
              <w:rPr>
                <w:noProof/>
                <w:webHidden/>
              </w:rPr>
              <w:fldChar w:fldCharType="separate"/>
            </w:r>
            <w:r w:rsidR="00472451">
              <w:rPr>
                <w:noProof/>
                <w:webHidden/>
              </w:rPr>
              <w:t>40</w:t>
            </w:r>
            <w:r w:rsidR="00472451">
              <w:rPr>
                <w:noProof/>
                <w:webHidden/>
              </w:rPr>
              <w:fldChar w:fldCharType="end"/>
            </w:r>
          </w:hyperlink>
        </w:p>
        <w:p w14:paraId="5124A13E" w14:textId="57CED0D8"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68" w:history="1">
            <w:r w:rsidR="00472451" w:rsidRPr="00300565">
              <w:rPr>
                <w:rStyle w:val="Hyperlink"/>
                <w:noProof/>
              </w:rPr>
              <w:t>5.6.</w:t>
            </w:r>
            <w:r w:rsidR="00472451">
              <w:rPr>
                <w:rFonts w:eastAsiaTheme="minorEastAsia"/>
                <w:noProof/>
                <w:kern w:val="2"/>
                <w:sz w:val="24"/>
                <w:szCs w:val="24"/>
                <w:lang w:val="en-US"/>
                <w14:ligatures w14:val="standardContextual"/>
              </w:rPr>
              <w:tab/>
            </w:r>
            <w:r w:rsidR="00472451" w:rsidRPr="00300565">
              <w:rPr>
                <w:rStyle w:val="Hyperlink"/>
                <w:noProof/>
              </w:rPr>
              <w:t>Constraints in Technology and Design</w:t>
            </w:r>
            <w:r w:rsidR="00472451">
              <w:rPr>
                <w:noProof/>
                <w:webHidden/>
              </w:rPr>
              <w:tab/>
            </w:r>
            <w:r w:rsidR="00472451">
              <w:rPr>
                <w:noProof/>
                <w:webHidden/>
              </w:rPr>
              <w:fldChar w:fldCharType="begin"/>
            </w:r>
            <w:r w:rsidR="00472451">
              <w:rPr>
                <w:noProof/>
                <w:webHidden/>
              </w:rPr>
              <w:instrText xml:space="preserve"> PAGEREF _Toc164099968 \h </w:instrText>
            </w:r>
            <w:r w:rsidR="00472451">
              <w:rPr>
                <w:noProof/>
                <w:webHidden/>
              </w:rPr>
            </w:r>
            <w:r w:rsidR="00472451">
              <w:rPr>
                <w:noProof/>
                <w:webHidden/>
              </w:rPr>
              <w:fldChar w:fldCharType="separate"/>
            </w:r>
            <w:r w:rsidR="00472451">
              <w:rPr>
                <w:noProof/>
                <w:webHidden/>
              </w:rPr>
              <w:t>40</w:t>
            </w:r>
            <w:r w:rsidR="00472451">
              <w:rPr>
                <w:noProof/>
                <w:webHidden/>
              </w:rPr>
              <w:fldChar w:fldCharType="end"/>
            </w:r>
          </w:hyperlink>
        </w:p>
        <w:p w14:paraId="054A9D52" w14:textId="1D0B4421"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69" w:history="1">
            <w:r w:rsidR="00472451" w:rsidRPr="00300565">
              <w:rPr>
                <w:rStyle w:val="Hyperlink"/>
                <w:noProof/>
              </w:rPr>
              <w:t>5.7.</w:t>
            </w:r>
            <w:r w:rsidR="00472451">
              <w:rPr>
                <w:rFonts w:eastAsiaTheme="minorEastAsia"/>
                <w:noProof/>
                <w:kern w:val="2"/>
                <w:sz w:val="24"/>
                <w:szCs w:val="24"/>
                <w:lang w:val="en-US"/>
                <w14:ligatures w14:val="standardContextual"/>
              </w:rPr>
              <w:tab/>
            </w:r>
            <w:r w:rsidR="00472451" w:rsidRPr="00300565">
              <w:rPr>
                <w:rStyle w:val="Hyperlink"/>
                <w:noProof/>
              </w:rPr>
              <w:t>User feedback on Learning Effectiveness</w:t>
            </w:r>
            <w:r w:rsidR="00472451">
              <w:rPr>
                <w:noProof/>
                <w:webHidden/>
              </w:rPr>
              <w:tab/>
            </w:r>
            <w:r w:rsidR="00472451">
              <w:rPr>
                <w:noProof/>
                <w:webHidden/>
              </w:rPr>
              <w:fldChar w:fldCharType="begin"/>
            </w:r>
            <w:r w:rsidR="00472451">
              <w:rPr>
                <w:noProof/>
                <w:webHidden/>
              </w:rPr>
              <w:instrText xml:space="preserve"> PAGEREF _Toc164099969 \h </w:instrText>
            </w:r>
            <w:r w:rsidR="00472451">
              <w:rPr>
                <w:noProof/>
                <w:webHidden/>
              </w:rPr>
            </w:r>
            <w:r w:rsidR="00472451">
              <w:rPr>
                <w:noProof/>
                <w:webHidden/>
              </w:rPr>
              <w:fldChar w:fldCharType="separate"/>
            </w:r>
            <w:r w:rsidR="00472451">
              <w:rPr>
                <w:noProof/>
                <w:webHidden/>
              </w:rPr>
              <w:t>43</w:t>
            </w:r>
            <w:r w:rsidR="00472451">
              <w:rPr>
                <w:noProof/>
                <w:webHidden/>
              </w:rPr>
              <w:fldChar w:fldCharType="end"/>
            </w:r>
          </w:hyperlink>
        </w:p>
        <w:p w14:paraId="1A8210E8" w14:textId="623ED0A6"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70" w:history="1">
            <w:r w:rsidR="00472451" w:rsidRPr="00300565">
              <w:rPr>
                <w:rStyle w:val="Hyperlink"/>
                <w:noProof/>
              </w:rPr>
              <w:t>5.8.</w:t>
            </w:r>
            <w:r w:rsidR="00472451">
              <w:rPr>
                <w:rFonts w:eastAsiaTheme="minorEastAsia"/>
                <w:noProof/>
                <w:kern w:val="2"/>
                <w:sz w:val="24"/>
                <w:szCs w:val="24"/>
                <w:lang w:val="en-US"/>
                <w14:ligatures w14:val="standardContextual"/>
              </w:rPr>
              <w:tab/>
            </w:r>
            <w:r w:rsidR="00472451" w:rsidRPr="00300565">
              <w:rPr>
                <w:rStyle w:val="Hyperlink"/>
                <w:noProof/>
              </w:rPr>
              <w:t>Challenges in User Experience</w:t>
            </w:r>
            <w:r w:rsidR="00472451">
              <w:rPr>
                <w:noProof/>
                <w:webHidden/>
              </w:rPr>
              <w:tab/>
            </w:r>
            <w:r w:rsidR="00472451">
              <w:rPr>
                <w:noProof/>
                <w:webHidden/>
              </w:rPr>
              <w:fldChar w:fldCharType="begin"/>
            </w:r>
            <w:r w:rsidR="00472451">
              <w:rPr>
                <w:noProof/>
                <w:webHidden/>
              </w:rPr>
              <w:instrText xml:space="preserve"> PAGEREF _Toc164099970 \h </w:instrText>
            </w:r>
            <w:r w:rsidR="00472451">
              <w:rPr>
                <w:noProof/>
                <w:webHidden/>
              </w:rPr>
            </w:r>
            <w:r w:rsidR="00472451">
              <w:rPr>
                <w:noProof/>
                <w:webHidden/>
              </w:rPr>
              <w:fldChar w:fldCharType="separate"/>
            </w:r>
            <w:r w:rsidR="00472451">
              <w:rPr>
                <w:noProof/>
                <w:webHidden/>
              </w:rPr>
              <w:t>43</w:t>
            </w:r>
            <w:r w:rsidR="00472451">
              <w:rPr>
                <w:noProof/>
                <w:webHidden/>
              </w:rPr>
              <w:fldChar w:fldCharType="end"/>
            </w:r>
          </w:hyperlink>
        </w:p>
        <w:p w14:paraId="0ACF5E04" w14:textId="5D8BC6EA"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71" w:history="1">
            <w:r w:rsidR="00472451" w:rsidRPr="00300565">
              <w:rPr>
                <w:rStyle w:val="Hyperlink"/>
                <w:noProof/>
              </w:rPr>
              <w:t>5.9.</w:t>
            </w:r>
            <w:r w:rsidR="00472451">
              <w:rPr>
                <w:rFonts w:eastAsiaTheme="minorEastAsia"/>
                <w:noProof/>
                <w:kern w:val="2"/>
                <w:sz w:val="24"/>
                <w:szCs w:val="24"/>
                <w:lang w:val="en-US"/>
                <w14:ligatures w14:val="standardContextual"/>
              </w:rPr>
              <w:tab/>
            </w:r>
            <w:r w:rsidR="00472451" w:rsidRPr="00300565">
              <w:rPr>
                <w:rStyle w:val="Hyperlink"/>
                <w:noProof/>
              </w:rPr>
              <w:t>Overcoming Constraints in Subsequent Research</w:t>
            </w:r>
            <w:r w:rsidR="00472451">
              <w:rPr>
                <w:noProof/>
                <w:webHidden/>
              </w:rPr>
              <w:tab/>
            </w:r>
            <w:r w:rsidR="00472451">
              <w:rPr>
                <w:noProof/>
                <w:webHidden/>
              </w:rPr>
              <w:fldChar w:fldCharType="begin"/>
            </w:r>
            <w:r w:rsidR="00472451">
              <w:rPr>
                <w:noProof/>
                <w:webHidden/>
              </w:rPr>
              <w:instrText xml:space="preserve"> PAGEREF _Toc164099971 \h </w:instrText>
            </w:r>
            <w:r w:rsidR="00472451">
              <w:rPr>
                <w:noProof/>
                <w:webHidden/>
              </w:rPr>
            </w:r>
            <w:r w:rsidR="00472451">
              <w:rPr>
                <w:noProof/>
                <w:webHidden/>
              </w:rPr>
              <w:fldChar w:fldCharType="separate"/>
            </w:r>
            <w:r w:rsidR="00472451">
              <w:rPr>
                <w:noProof/>
                <w:webHidden/>
              </w:rPr>
              <w:t>43</w:t>
            </w:r>
            <w:r w:rsidR="00472451">
              <w:rPr>
                <w:noProof/>
                <w:webHidden/>
              </w:rPr>
              <w:fldChar w:fldCharType="end"/>
            </w:r>
          </w:hyperlink>
        </w:p>
        <w:p w14:paraId="505668BD" w14:textId="105E9924" w:rsidR="00472451" w:rsidRDefault="00000000">
          <w:pPr>
            <w:pStyle w:val="TOC1"/>
            <w:tabs>
              <w:tab w:val="left" w:pos="440"/>
              <w:tab w:val="right" w:leader="dot" w:pos="9016"/>
            </w:tabs>
            <w:rPr>
              <w:rFonts w:eastAsiaTheme="minorEastAsia"/>
              <w:noProof/>
              <w:kern w:val="2"/>
              <w:sz w:val="24"/>
              <w:szCs w:val="24"/>
              <w:lang w:val="en-US"/>
              <w14:ligatures w14:val="standardContextual"/>
            </w:rPr>
          </w:pPr>
          <w:hyperlink w:anchor="_Toc164099972" w:history="1">
            <w:r w:rsidR="00472451" w:rsidRPr="00300565">
              <w:rPr>
                <w:rStyle w:val="Hyperlink"/>
                <w:rFonts w:eastAsia="Times New Roman"/>
                <w:noProof/>
                <w:lang w:eastAsia="en-GB"/>
              </w:rPr>
              <w:t>6.</w:t>
            </w:r>
            <w:r w:rsidR="00472451">
              <w:rPr>
                <w:rFonts w:eastAsiaTheme="minorEastAsia"/>
                <w:noProof/>
                <w:kern w:val="2"/>
                <w:sz w:val="24"/>
                <w:szCs w:val="24"/>
                <w:lang w:val="en-US"/>
                <w14:ligatures w14:val="standardContextual"/>
              </w:rPr>
              <w:tab/>
            </w:r>
            <w:r w:rsidR="00472451" w:rsidRPr="00300565">
              <w:rPr>
                <w:rStyle w:val="Hyperlink"/>
                <w:rFonts w:eastAsia="Times New Roman"/>
                <w:noProof/>
                <w:lang w:eastAsia="en-GB"/>
              </w:rPr>
              <w:t>Implementation</w:t>
            </w:r>
            <w:r w:rsidR="00472451">
              <w:rPr>
                <w:noProof/>
                <w:webHidden/>
              </w:rPr>
              <w:tab/>
            </w:r>
            <w:r w:rsidR="00472451">
              <w:rPr>
                <w:noProof/>
                <w:webHidden/>
              </w:rPr>
              <w:fldChar w:fldCharType="begin"/>
            </w:r>
            <w:r w:rsidR="00472451">
              <w:rPr>
                <w:noProof/>
                <w:webHidden/>
              </w:rPr>
              <w:instrText xml:space="preserve"> PAGEREF _Toc164099972 \h </w:instrText>
            </w:r>
            <w:r w:rsidR="00472451">
              <w:rPr>
                <w:noProof/>
                <w:webHidden/>
              </w:rPr>
            </w:r>
            <w:r w:rsidR="00472451">
              <w:rPr>
                <w:noProof/>
                <w:webHidden/>
              </w:rPr>
              <w:fldChar w:fldCharType="separate"/>
            </w:r>
            <w:r w:rsidR="00472451">
              <w:rPr>
                <w:noProof/>
                <w:webHidden/>
              </w:rPr>
              <w:t>45</w:t>
            </w:r>
            <w:r w:rsidR="00472451">
              <w:rPr>
                <w:noProof/>
                <w:webHidden/>
              </w:rPr>
              <w:fldChar w:fldCharType="end"/>
            </w:r>
          </w:hyperlink>
        </w:p>
        <w:p w14:paraId="1DFCF7B9" w14:textId="148B4C97"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73" w:history="1">
            <w:r w:rsidR="00472451" w:rsidRPr="00300565">
              <w:rPr>
                <w:rStyle w:val="Hyperlink"/>
                <w:noProof/>
              </w:rPr>
              <w:t>6.1. Development Tools and Environment</w:t>
            </w:r>
            <w:r w:rsidR="00472451">
              <w:rPr>
                <w:noProof/>
                <w:webHidden/>
              </w:rPr>
              <w:tab/>
            </w:r>
            <w:r w:rsidR="00472451">
              <w:rPr>
                <w:noProof/>
                <w:webHidden/>
              </w:rPr>
              <w:fldChar w:fldCharType="begin"/>
            </w:r>
            <w:r w:rsidR="00472451">
              <w:rPr>
                <w:noProof/>
                <w:webHidden/>
              </w:rPr>
              <w:instrText xml:space="preserve"> PAGEREF _Toc164099973 \h </w:instrText>
            </w:r>
            <w:r w:rsidR="00472451">
              <w:rPr>
                <w:noProof/>
                <w:webHidden/>
              </w:rPr>
            </w:r>
            <w:r w:rsidR="00472451">
              <w:rPr>
                <w:noProof/>
                <w:webHidden/>
              </w:rPr>
              <w:fldChar w:fldCharType="separate"/>
            </w:r>
            <w:r w:rsidR="00472451">
              <w:rPr>
                <w:noProof/>
                <w:webHidden/>
              </w:rPr>
              <w:t>45</w:t>
            </w:r>
            <w:r w:rsidR="00472451">
              <w:rPr>
                <w:noProof/>
                <w:webHidden/>
              </w:rPr>
              <w:fldChar w:fldCharType="end"/>
            </w:r>
          </w:hyperlink>
        </w:p>
        <w:p w14:paraId="0CB83E9D" w14:textId="5F40878E"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74" w:history="1">
            <w:r w:rsidR="00472451" w:rsidRPr="00300565">
              <w:rPr>
                <w:rStyle w:val="Hyperlink"/>
                <w:noProof/>
              </w:rPr>
              <w:t>6.2.</w:t>
            </w:r>
            <w:r w:rsidR="00472451">
              <w:rPr>
                <w:rFonts w:eastAsiaTheme="minorEastAsia"/>
                <w:noProof/>
                <w:kern w:val="2"/>
                <w:sz w:val="24"/>
                <w:szCs w:val="24"/>
                <w:lang w:val="en-US"/>
                <w14:ligatures w14:val="standardContextual"/>
              </w:rPr>
              <w:tab/>
            </w:r>
            <w:r w:rsidR="00472451" w:rsidRPr="00300565">
              <w:rPr>
                <w:rStyle w:val="Hyperlink"/>
                <w:noProof/>
              </w:rPr>
              <w:t>Game Mechanics Implementation</w:t>
            </w:r>
            <w:r w:rsidR="00472451">
              <w:rPr>
                <w:noProof/>
                <w:webHidden/>
              </w:rPr>
              <w:tab/>
            </w:r>
            <w:r w:rsidR="00472451">
              <w:rPr>
                <w:noProof/>
                <w:webHidden/>
              </w:rPr>
              <w:fldChar w:fldCharType="begin"/>
            </w:r>
            <w:r w:rsidR="00472451">
              <w:rPr>
                <w:noProof/>
                <w:webHidden/>
              </w:rPr>
              <w:instrText xml:space="preserve"> PAGEREF _Toc164099974 \h </w:instrText>
            </w:r>
            <w:r w:rsidR="00472451">
              <w:rPr>
                <w:noProof/>
                <w:webHidden/>
              </w:rPr>
            </w:r>
            <w:r w:rsidR="00472451">
              <w:rPr>
                <w:noProof/>
                <w:webHidden/>
              </w:rPr>
              <w:fldChar w:fldCharType="separate"/>
            </w:r>
            <w:r w:rsidR="00472451">
              <w:rPr>
                <w:noProof/>
                <w:webHidden/>
              </w:rPr>
              <w:t>46</w:t>
            </w:r>
            <w:r w:rsidR="00472451">
              <w:rPr>
                <w:noProof/>
                <w:webHidden/>
              </w:rPr>
              <w:fldChar w:fldCharType="end"/>
            </w:r>
          </w:hyperlink>
        </w:p>
        <w:p w14:paraId="1346CEAD" w14:textId="1F70A51A"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75" w:history="1">
            <w:r w:rsidR="00472451" w:rsidRPr="00300565">
              <w:rPr>
                <w:rStyle w:val="Hyperlink"/>
                <w:noProof/>
              </w:rPr>
              <w:t>6.3.</w:t>
            </w:r>
            <w:r w:rsidR="00472451">
              <w:rPr>
                <w:rFonts w:eastAsiaTheme="minorEastAsia"/>
                <w:noProof/>
                <w:kern w:val="2"/>
                <w:sz w:val="24"/>
                <w:szCs w:val="24"/>
                <w:lang w:val="en-US"/>
                <w14:ligatures w14:val="standardContextual"/>
              </w:rPr>
              <w:tab/>
            </w:r>
            <w:r w:rsidR="00472451" w:rsidRPr="00300565">
              <w:rPr>
                <w:rStyle w:val="Hyperlink"/>
                <w:noProof/>
              </w:rPr>
              <w:t>User Interface and Experience Design</w:t>
            </w:r>
            <w:r w:rsidR="00472451">
              <w:rPr>
                <w:noProof/>
                <w:webHidden/>
              </w:rPr>
              <w:tab/>
            </w:r>
            <w:r w:rsidR="00472451">
              <w:rPr>
                <w:noProof/>
                <w:webHidden/>
              </w:rPr>
              <w:fldChar w:fldCharType="begin"/>
            </w:r>
            <w:r w:rsidR="00472451">
              <w:rPr>
                <w:noProof/>
                <w:webHidden/>
              </w:rPr>
              <w:instrText xml:space="preserve"> PAGEREF _Toc164099975 \h </w:instrText>
            </w:r>
            <w:r w:rsidR="00472451">
              <w:rPr>
                <w:noProof/>
                <w:webHidden/>
              </w:rPr>
            </w:r>
            <w:r w:rsidR="00472451">
              <w:rPr>
                <w:noProof/>
                <w:webHidden/>
              </w:rPr>
              <w:fldChar w:fldCharType="separate"/>
            </w:r>
            <w:r w:rsidR="00472451">
              <w:rPr>
                <w:noProof/>
                <w:webHidden/>
              </w:rPr>
              <w:t>48</w:t>
            </w:r>
            <w:r w:rsidR="00472451">
              <w:rPr>
                <w:noProof/>
                <w:webHidden/>
              </w:rPr>
              <w:fldChar w:fldCharType="end"/>
            </w:r>
          </w:hyperlink>
        </w:p>
        <w:p w14:paraId="1E737AD2" w14:textId="44B7AA58"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76" w:history="1">
            <w:r w:rsidR="00472451" w:rsidRPr="00300565">
              <w:rPr>
                <w:rStyle w:val="Hyperlink"/>
                <w:noProof/>
              </w:rPr>
              <w:t>6.4.</w:t>
            </w:r>
            <w:r w:rsidR="00472451">
              <w:rPr>
                <w:rFonts w:eastAsiaTheme="minorEastAsia"/>
                <w:noProof/>
                <w:kern w:val="2"/>
                <w:sz w:val="24"/>
                <w:szCs w:val="24"/>
                <w:lang w:val="en-US"/>
                <w14:ligatures w14:val="standardContextual"/>
              </w:rPr>
              <w:tab/>
            </w:r>
            <w:r w:rsidR="00472451" w:rsidRPr="00300565">
              <w:rPr>
                <w:rStyle w:val="Hyperlink"/>
                <w:noProof/>
              </w:rPr>
              <w:t>Challenges Encountered</w:t>
            </w:r>
            <w:r w:rsidR="00472451">
              <w:rPr>
                <w:noProof/>
                <w:webHidden/>
              </w:rPr>
              <w:tab/>
            </w:r>
            <w:r w:rsidR="00472451">
              <w:rPr>
                <w:noProof/>
                <w:webHidden/>
              </w:rPr>
              <w:fldChar w:fldCharType="begin"/>
            </w:r>
            <w:r w:rsidR="00472451">
              <w:rPr>
                <w:noProof/>
                <w:webHidden/>
              </w:rPr>
              <w:instrText xml:space="preserve"> PAGEREF _Toc164099976 \h </w:instrText>
            </w:r>
            <w:r w:rsidR="00472451">
              <w:rPr>
                <w:noProof/>
                <w:webHidden/>
              </w:rPr>
            </w:r>
            <w:r w:rsidR="00472451">
              <w:rPr>
                <w:noProof/>
                <w:webHidden/>
              </w:rPr>
              <w:fldChar w:fldCharType="separate"/>
            </w:r>
            <w:r w:rsidR="00472451">
              <w:rPr>
                <w:noProof/>
                <w:webHidden/>
              </w:rPr>
              <w:t>48</w:t>
            </w:r>
            <w:r w:rsidR="00472451">
              <w:rPr>
                <w:noProof/>
                <w:webHidden/>
              </w:rPr>
              <w:fldChar w:fldCharType="end"/>
            </w:r>
          </w:hyperlink>
        </w:p>
        <w:p w14:paraId="4F3B9810" w14:textId="3D461C21" w:rsidR="00472451" w:rsidRDefault="00000000">
          <w:pPr>
            <w:pStyle w:val="TOC1"/>
            <w:tabs>
              <w:tab w:val="left" w:pos="440"/>
              <w:tab w:val="right" w:leader="dot" w:pos="9016"/>
            </w:tabs>
            <w:rPr>
              <w:rFonts w:eastAsiaTheme="minorEastAsia"/>
              <w:noProof/>
              <w:kern w:val="2"/>
              <w:sz w:val="24"/>
              <w:szCs w:val="24"/>
              <w:lang w:val="en-US"/>
              <w14:ligatures w14:val="standardContextual"/>
            </w:rPr>
          </w:pPr>
          <w:hyperlink w:anchor="_Toc164099977" w:history="1">
            <w:r w:rsidR="00472451" w:rsidRPr="00300565">
              <w:rPr>
                <w:rStyle w:val="Hyperlink"/>
                <w:rFonts w:eastAsia="Times New Roman"/>
                <w:noProof/>
                <w:lang w:eastAsia="en-GB"/>
              </w:rPr>
              <w:t>7.</w:t>
            </w:r>
            <w:r w:rsidR="00472451">
              <w:rPr>
                <w:rFonts w:eastAsiaTheme="minorEastAsia"/>
                <w:noProof/>
                <w:kern w:val="2"/>
                <w:sz w:val="24"/>
                <w:szCs w:val="24"/>
                <w:lang w:val="en-US"/>
                <w14:ligatures w14:val="standardContextual"/>
              </w:rPr>
              <w:tab/>
            </w:r>
            <w:r w:rsidR="00472451" w:rsidRPr="00300565">
              <w:rPr>
                <w:rStyle w:val="Hyperlink"/>
                <w:rFonts w:eastAsia="Times New Roman"/>
                <w:noProof/>
                <w:lang w:eastAsia="en-GB"/>
              </w:rPr>
              <w:t>Testing and Validation</w:t>
            </w:r>
            <w:r w:rsidR="00472451">
              <w:rPr>
                <w:noProof/>
                <w:webHidden/>
              </w:rPr>
              <w:tab/>
            </w:r>
            <w:r w:rsidR="00472451">
              <w:rPr>
                <w:noProof/>
                <w:webHidden/>
              </w:rPr>
              <w:fldChar w:fldCharType="begin"/>
            </w:r>
            <w:r w:rsidR="00472451">
              <w:rPr>
                <w:noProof/>
                <w:webHidden/>
              </w:rPr>
              <w:instrText xml:space="preserve"> PAGEREF _Toc164099977 \h </w:instrText>
            </w:r>
            <w:r w:rsidR="00472451">
              <w:rPr>
                <w:noProof/>
                <w:webHidden/>
              </w:rPr>
            </w:r>
            <w:r w:rsidR="00472451">
              <w:rPr>
                <w:noProof/>
                <w:webHidden/>
              </w:rPr>
              <w:fldChar w:fldCharType="separate"/>
            </w:r>
            <w:r w:rsidR="00472451">
              <w:rPr>
                <w:noProof/>
                <w:webHidden/>
              </w:rPr>
              <w:t>49</w:t>
            </w:r>
            <w:r w:rsidR="00472451">
              <w:rPr>
                <w:noProof/>
                <w:webHidden/>
              </w:rPr>
              <w:fldChar w:fldCharType="end"/>
            </w:r>
          </w:hyperlink>
        </w:p>
        <w:p w14:paraId="3C458C7B" w14:textId="4A4EAAF5"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78" w:history="1">
            <w:r w:rsidR="00472451" w:rsidRPr="00300565">
              <w:rPr>
                <w:rStyle w:val="Hyperlink"/>
                <w:noProof/>
              </w:rPr>
              <w:t>7.1. Testing Strategies</w:t>
            </w:r>
            <w:r w:rsidR="00472451">
              <w:rPr>
                <w:noProof/>
                <w:webHidden/>
              </w:rPr>
              <w:tab/>
            </w:r>
            <w:r w:rsidR="00472451">
              <w:rPr>
                <w:noProof/>
                <w:webHidden/>
              </w:rPr>
              <w:fldChar w:fldCharType="begin"/>
            </w:r>
            <w:r w:rsidR="00472451">
              <w:rPr>
                <w:noProof/>
                <w:webHidden/>
              </w:rPr>
              <w:instrText xml:space="preserve"> PAGEREF _Toc164099978 \h </w:instrText>
            </w:r>
            <w:r w:rsidR="00472451">
              <w:rPr>
                <w:noProof/>
                <w:webHidden/>
              </w:rPr>
            </w:r>
            <w:r w:rsidR="00472451">
              <w:rPr>
                <w:noProof/>
                <w:webHidden/>
              </w:rPr>
              <w:fldChar w:fldCharType="separate"/>
            </w:r>
            <w:r w:rsidR="00472451">
              <w:rPr>
                <w:noProof/>
                <w:webHidden/>
              </w:rPr>
              <w:t>49</w:t>
            </w:r>
            <w:r w:rsidR="00472451">
              <w:rPr>
                <w:noProof/>
                <w:webHidden/>
              </w:rPr>
              <w:fldChar w:fldCharType="end"/>
            </w:r>
          </w:hyperlink>
        </w:p>
        <w:p w14:paraId="532B2F63" w14:textId="44C1428A"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79" w:history="1">
            <w:r w:rsidR="00472451" w:rsidRPr="00300565">
              <w:rPr>
                <w:rStyle w:val="Hyperlink"/>
                <w:noProof/>
              </w:rPr>
              <w:t>7.2.</w:t>
            </w:r>
            <w:r w:rsidR="00472451">
              <w:rPr>
                <w:rFonts w:eastAsiaTheme="minorEastAsia"/>
                <w:noProof/>
                <w:kern w:val="2"/>
                <w:sz w:val="24"/>
                <w:szCs w:val="24"/>
                <w:lang w:val="en-US"/>
                <w14:ligatures w14:val="standardContextual"/>
              </w:rPr>
              <w:tab/>
            </w:r>
            <w:r w:rsidR="00472451" w:rsidRPr="00300565">
              <w:rPr>
                <w:rStyle w:val="Hyperlink"/>
                <w:noProof/>
              </w:rPr>
              <w:t>Users Feedback and Responses</w:t>
            </w:r>
            <w:r w:rsidR="00472451">
              <w:rPr>
                <w:noProof/>
                <w:webHidden/>
              </w:rPr>
              <w:tab/>
            </w:r>
            <w:r w:rsidR="00472451">
              <w:rPr>
                <w:noProof/>
                <w:webHidden/>
              </w:rPr>
              <w:fldChar w:fldCharType="begin"/>
            </w:r>
            <w:r w:rsidR="00472451">
              <w:rPr>
                <w:noProof/>
                <w:webHidden/>
              </w:rPr>
              <w:instrText xml:space="preserve"> PAGEREF _Toc164099979 \h </w:instrText>
            </w:r>
            <w:r w:rsidR="00472451">
              <w:rPr>
                <w:noProof/>
                <w:webHidden/>
              </w:rPr>
            </w:r>
            <w:r w:rsidR="00472451">
              <w:rPr>
                <w:noProof/>
                <w:webHidden/>
              </w:rPr>
              <w:fldChar w:fldCharType="separate"/>
            </w:r>
            <w:r w:rsidR="00472451">
              <w:rPr>
                <w:noProof/>
                <w:webHidden/>
              </w:rPr>
              <w:t>49</w:t>
            </w:r>
            <w:r w:rsidR="00472451">
              <w:rPr>
                <w:noProof/>
                <w:webHidden/>
              </w:rPr>
              <w:fldChar w:fldCharType="end"/>
            </w:r>
          </w:hyperlink>
        </w:p>
        <w:p w14:paraId="3AC5C79A" w14:textId="2683DBBA" w:rsidR="00472451"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4099980" w:history="1">
            <w:r w:rsidR="00472451" w:rsidRPr="00300565">
              <w:rPr>
                <w:rStyle w:val="Hyperlink"/>
                <w:noProof/>
              </w:rPr>
              <w:t>7.3.</w:t>
            </w:r>
            <w:r w:rsidR="00472451">
              <w:rPr>
                <w:rFonts w:eastAsiaTheme="minorEastAsia"/>
                <w:noProof/>
                <w:kern w:val="2"/>
                <w:sz w:val="24"/>
                <w:szCs w:val="24"/>
                <w:lang w:val="en-US"/>
                <w14:ligatures w14:val="standardContextual"/>
              </w:rPr>
              <w:tab/>
            </w:r>
            <w:r w:rsidR="00472451" w:rsidRPr="00300565">
              <w:rPr>
                <w:rStyle w:val="Hyperlink"/>
                <w:noProof/>
              </w:rPr>
              <w:t>Validation of Educational Objectives</w:t>
            </w:r>
            <w:r w:rsidR="00472451">
              <w:rPr>
                <w:noProof/>
                <w:webHidden/>
              </w:rPr>
              <w:tab/>
            </w:r>
            <w:r w:rsidR="00472451">
              <w:rPr>
                <w:noProof/>
                <w:webHidden/>
              </w:rPr>
              <w:fldChar w:fldCharType="begin"/>
            </w:r>
            <w:r w:rsidR="00472451">
              <w:rPr>
                <w:noProof/>
                <w:webHidden/>
              </w:rPr>
              <w:instrText xml:space="preserve"> PAGEREF _Toc164099980 \h </w:instrText>
            </w:r>
            <w:r w:rsidR="00472451">
              <w:rPr>
                <w:noProof/>
                <w:webHidden/>
              </w:rPr>
            </w:r>
            <w:r w:rsidR="00472451">
              <w:rPr>
                <w:noProof/>
                <w:webHidden/>
              </w:rPr>
              <w:fldChar w:fldCharType="separate"/>
            </w:r>
            <w:r w:rsidR="00472451">
              <w:rPr>
                <w:noProof/>
                <w:webHidden/>
              </w:rPr>
              <w:t>50</w:t>
            </w:r>
            <w:r w:rsidR="00472451">
              <w:rPr>
                <w:noProof/>
                <w:webHidden/>
              </w:rPr>
              <w:fldChar w:fldCharType="end"/>
            </w:r>
          </w:hyperlink>
        </w:p>
        <w:p w14:paraId="5087223B" w14:textId="2B8629FD"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81" w:history="1">
            <w:r w:rsidR="00472451" w:rsidRPr="00300565">
              <w:rPr>
                <w:rStyle w:val="Hyperlink"/>
                <w:noProof/>
              </w:rPr>
              <w:t>7.4 Quality Assurance Processes</w:t>
            </w:r>
            <w:r w:rsidR="00472451">
              <w:rPr>
                <w:noProof/>
                <w:webHidden/>
              </w:rPr>
              <w:tab/>
            </w:r>
            <w:r w:rsidR="00472451">
              <w:rPr>
                <w:noProof/>
                <w:webHidden/>
              </w:rPr>
              <w:fldChar w:fldCharType="begin"/>
            </w:r>
            <w:r w:rsidR="00472451">
              <w:rPr>
                <w:noProof/>
                <w:webHidden/>
              </w:rPr>
              <w:instrText xml:space="preserve"> PAGEREF _Toc164099981 \h </w:instrText>
            </w:r>
            <w:r w:rsidR="00472451">
              <w:rPr>
                <w:noProof/>
                <w:webHidden/>
              </w:rPr>
            </w:r>
            <w:r w:rsidR="00472451">
              <w:rPr>
                <w:noProof/>
                <w:webHidden/>
              </w:rPr>
              <w:fldChar w:fldCharType="separate"/>
            </w:r>
            <w:r w:rsidR="00472451">
              <w:rPr>
                <w:noProof/>
                <w:webHidden/>
              </w:rPr>
              <w:t>50</w:t>
            </w:r>
            <w:r w:rsidR="00472451">
              <w:rPr>
                <w:noProof/>
                <w:webHidden/>
              </w:rPr>
              <w:fldChar w:fldCharType="end"/>
            </w:r>
          </w:hyperlink>
        </w:p>
        <w:p w14:paraId="6B390F9E" w14:textId="1D99E2EF" w:rsidR="00472451" w:rsidRDefault="00000000">
          <w:pPr>
            <w:pStyle w:val="TOC1"/>
            <w:tabs>
              <w:tab w:val="left" w:pos="440"/>
              <w:tab w:val="right" w:leader="dot" w:pos="9016"/>
            </w:tabs>
            <w:rPr>
              <w:rFonts w:eastAsiaTheme="minorEastAsia"/>
              <w:noProof/>
              <w:kern w:val="2"/>
              <w:sz w:val="24"/>
              <w:szCs w:val="24"/>
              <w:lang w:val="en-US"/>
              <w14:ligatures w14:val="standardContextual"/>
            </w:rPr>
          </w:pPr>
          <w:hyperlink w:anchor="_Toc164099982" w:history="1">
            <w:r w:rsidR="00472451" w:rsidRPr="00300565">
              <w:rPr>
                <w:rStyle w:val="Hyperlink"/>
                <w:noProof/>
              </w:rPr>
              <w:t>8.</w:t>
            </w:r>
            <w:r w:rsidR="00472451">
              <w:rPr>
                <w:rFonts w:eastAsiaTheme="minorEastAsia"/>
                <w:noProof/>
                <w:kern w:val="2"/>
                <w:sz w:val="24"/>
                <w:szCs w:val="24"/>
                <w:lang w:val="en-US"/>
                <w14:ligatures w14:val="standardContextual"/>
              </w:rPr>
              <w:tab/>
            </w:r>
            <w:r w:rsidR="00472451" w:rsidRPr="00300565">
              <w:rPr>
                <w:rStyle w:val="Hyperlink"/>
                <w:noProof/>
              </w:rPr>
              <w:t>Discussion</w:t>
            </w:r>
            <w:r w:rsidR="00472451">
              <w:rPr>
                <w:noProof/>
                <w:webHidden/>
              </w:rPr>
              <w:tab/>
            </w:r>
            <w:r w:rsidR="00472451">
              <w:rPr>
                <w:noProof/>
                <w:webHidden/>
              </w:rPr>
              <w:fldChar w:fldCharType="begin"/>
            </w:r>
            <w:r w:rsidR="00472451">
              <w:rPr>
                <w:noProof/>
                <w:webHidden/>
              </w:rPr>
              <w:instrText xml:space="preserve"> PAGEREF _Toc164099982 \h </w:instrText>
            </w:r>
            <w:r w:rsidR="00472451">
              <w:rPr>
                <w:noProof/>
                <w:webHidden/>
              </w:rPr>
            </w:r>
            <w:r w:rsidR="00472451">
              <w:rPr>
                <w:noProof/>
                <w:webHidden/>
              </w:rPr>
              <w:fldChar w:fldCharType="separate"/>
            </w:r>
            <w:r w:rsidR="00472451">
              <w:rPr>
                <w:noProof/>
                <w:webHidden/>
              </w:rPr>
              <w:t>51</w:t>
            </w:r>
            <w:r w:rsidR="00472451">
              <w:rPr>
                <w:noProof/>
                <w:webHidden/>
              </w:rPr>
              <w:fldChar w:fldCharType="end"/>
            </w:r>
          </w:hyperlink>
        </w:p>
        <w:p w14:paraId="0719069B" w14:textId="161997DB"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83" w:history="1">
            <w:r w:rsidR="00472451" w:rsidRPr="00300565">
              <w:rPr>
                <w:rStyle w:val="Hyperlink"/>
                <w:noProof/>
              </w:rPr>
              <w:t>8.1. Effectiveness of Gamification Techniques</w:t>
            </w:r>
            <w:r w:rsidR="00472451">
              <w:rPr>
                <w:noProof/>
                <w:webHidden/>
              </w:rPr>
              <w:tab/>
            </w:r>
            <w:r w:rsidR="00472451">
              <w:rPr>
                <w:noProof/>
                <w:webHidden/>
              </w:rPr>
              <w:fldChar w:fldCharType="begin"/>
            </w:r>
            <w:r w:rsidR="00472451">
              <w:rPr>
                <w:noProof/>
                <w:webHidden/>
              </w:rPr>
              <w:instrText xml:space="preserve"> PAGEREF _Toc164099983 \h </w:instrText>
            </w:r>
            <w:r w:rsidR="00472451">
              <w:rPr>
                <w:noProof/>
                <w:webHidden/>
              </w:rPr>
            </w:r>
            <w:r w:rsidR="00472451">
              <w:rPr>
                <w:noProof/>
                <w:webHidden/>
              </w:rPr>
              <w:fldChar w:fldCharType="separate"/>
            </w:r>
            <w:r w:rsidR="00472451">
              <w:rPr>
                <w:noProof/>
                <w:webHidden/>
              </w:rPr>
              <w:t>51</w:t>
            </w:r>
            <w:r w:rsidR="00472451">
              <w:rPr>
                <w:noProof/>
                <w:webHidden/>
              </w:rPr>
              <w:fldChar w:fldCharType="end"/>
            </w:r>
          </w:hyperlink>
        </w:p>
        <w:p w14:paraId="661F127E" w14:textId="44EE397A"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84" w:history="1">
            <w:r w:rsidR="00472451" w:rsidRPr="00300565">
              <w:rPr>
                <w:rStyle w:val="Hyperlink"/>
                <w:noProof/>
              </w:rPr>
              <w:t>8.2 User Engagement and Learning Outcomes</w:t>
            </w:r>
            <w:r w:rsidR="00472451">
              <w:rPr>
                <w:noProof/>
                <w:webHidden/>
              </w:rPr>
              <w:tab/>
            </w:r>
            <w:r w:rsidR="00472451">
              <w:rPr>
                <w:noProof/>
                <w:webHidden/>
              </w:rPr>
              <w:fldChar w:fldCharType="begin"/>
            </w:r>
            <w:r w:rsidR="00472451">
              <w:rPr>
                <w:noProof/>
                <w:webHidden/>
              </w:rPr>
              <w:instrText xml:space="preserve"> PAGEREF _Toc164099984 \h </w:instrText>
            </w:r>
            <w:r w:rsidR="00472451">
              <w:rPr>
                <w:noProof/>
                <w:webHidden/>
              </w:rPr>
            </w:r>
            <w:r w:rsidR="00472451">
              <w:rPr>
                <w:noProof/>
                <w:webHidden/>
              </w:rPr>
              <w:fldChar w:fldCharType="separate"/>
            </w:r>
            <w:r w:rsidR="00472451">
              <w:rPr>
                <w:noProof/>
                <w:webHidden/>
              </w:rPr>
              <w:t>52</w:t>
            </w:r>
            <w:r w:rsidR="00472451">
              <w:rPr>
                <w:noProof/>
                <w:webHidden/>
              </w:rPr>
              <w:fldChar w:fldCharType="end"/>
            </w:r>
          </w:hyperlink>
        </w:p>
        <w:p w14:paraId="51154FBA" w14:textId="669AFEAF"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85" w:history="1">
            <w:r w:rsidR="00472451" w:rsidRPr="00300565">
              <w:rPr>
                <w:rStyle w:val="Hyperlink"/>
                <w:noProof/>
              </w:rPr>
              <w:t>8.3 Challenges and Limitations</w:t>
            </w:r>
            <w:r w:rsidR="00472451">
              <w:rPr>
                <w:noProof/>
                <w:webHidden/>
              </w:rPr>
              <w:tab/>
            </w:r>
            <w:r w:rsidR="00472451">
              <w:rPr>
                <w:noProof/>
                <w:webHidden/>
              </w:rPr>
              <w:fldChar w:fldCharType="begin"/>
            </w:r>
            <w:r w:rsidR="00472451">
              <w:rPr>
                <w:noProof/>
                <w:webHidden/>
              </w:rPr>
              <w:instrText xml:space="preserve"> PAGEREF _Toc164099985 \h </w:instrText>
            </w:r>
            <w:r w:rsidR="00472451">
              <w:rPr>
                <w:noProof/>
                <w:webHidden/>
              </w:rPr>
            </w:r>
            <w:r w:rsidR="00472451">
              <w:rPr>
                <w:noProof/>
                <w:webHidden/>
              </w:rPr>
              <w:fldChar w:fldCharType="separate"/>
            </w:r>
            <w:r w:rsidR="00472451">
              <w:rPr>
                <w:noProof/>
                <w:webHidden/>
              </w:rPr>
              <w:t>53</w:t>
            </w:r>
            <w:r w:rsidR="00472451">
              <w:rPr>
                <w:noProof/>
                <w:webHidden/>
              </w:rPr>
              <w:fldChar w:fldCharType="end"/>
            </w:r>
          </w:hyperlink>
        </w:p>
        <w:p w14:paraId="39A07840" w14:textId="2D3B8688"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86" w:history="1">
            <w:r w:rsidR="00472451" w:rsidRPr="00300565">
              <w:rPr>
                <w:rStyle w:val="Hyperlink"/>
                <w:noProof/>
              </w:rPr>
              <w:t>8.4. Educational Impact</w:t>
            </w:r>
            <w:r w:rsidR="00472451">
              <w:rPr>
                <w:noProof/>
                <w:webHidden/>
              </w:rPr>
              <w:tab/>
            </w:r>
            <w:r w:rsidR="00472451">
              <w:rPr>
                <w:noProof/>
                <w:webHidden/>
              </w:rPr>
              <w:fldChar w:fldCharType="begin"/>
            </w:r>
            <w:r w:rsidR="00472451">
              <w:rPr>
                <w:noProof/>
                <w:webHidden/>
              </w:rPr>
              <w:instrText xml:space="preserve"> PAGEREF _Toc164099986 \h </w:instrText>
            </w:r>
            <w:r w:rsidR="00472451">
              <w:rPr>
                <w:noProof/>
                <w:webHidden/>
              </w:rPr>
            </w:r>
            <w:r w:rsidR="00472451">
              <w:rPr>
                <w:noProof/>
                <w:webHidden/>
              </w:rPr>
              <w:fldChar w:fldCharType="separate"/>
            </w:r>
            <w:r w:rsidR="00472451">
              <w:rPr>
                <w:noProof/>
                <w:webHidden/>
              </w:rPr>
              <w:t>53</w:t>
            </w:r>
            <w:r w:rsidR="00472451">
              <w:rPr>
                <w:noProof/>
                <w:webHidden/>
              </w:rPr>
              <w:fldChar w:fldCharType="end"/>
            </w:r>
          </w:hyperlink>
        </w:p>
        <w:p w14:paraId="5C31F562" w14:textId="716B1666" w:rsidR="00472451" w:rsidRDefault="00000000">
          <w:pPr>
            <w:pStyle w:val="TOC1"/>
            <w:tabs>
              <w:tab w:val="right" w:leader="dot" w:pos="9016"/>
            </w:tabs>
            <w:rPr>
              <w:rFonts w:eastAsiaTheme="minorEastAsia"/>
              <w:noProof/>
              <w:kern w:val="2"/>
              <w:sz w:val="24"/>
              <w:szCs w:val="24"/>
              <w:lang w:val="en-US"/>
              <w14:ligatures w14:val="standardContextual"/>
            </w:rPr>
          </w:pPr>
          <w:hyperlink w:anchor="_Toc164099987" w:history="1">
            <w:r w:rsidR="00472451" w:rsidRPr="00300565">
              <w:rPr>
                <w:rStyle w:val="Hyperlink"/>
                <w:noProof/>
              </w:rPr>
              <w:t>9. Recommendations</w:t>
            </w:r>
            <w:r w:rsidR="00472451">
              <w:rPr>
                <w:noProof/>
                <w:webHidden/>
              </w:rPr>
              <w:tab/>
            </w:r>
            <w:r w:rsidR="00472451">
              <w:rPr>
                <w:noProof/>
                <w:webHidden/>
              </w:rPr>
              <w:fldChar w:fldCharType="begin"/>
            </w:r>
            <w:r w:rsidR="00472451">
              <w:rPr>
                <w:noProof/>
                <w:webHidden/>
              </w:rPr>
              <w:instrText xml:space="preserve"> PAGEREF _Toc164099987 \h </w:instrText>
            </w:r>
            <w:r w:rsidR="00472451">
              <w:rPr>
                <w:noProof/>
                <w:webHidden/>
              </w:rPr>
            </w:r>
            <w:r w:rsidR="00472451">
              <w:rPr>
                <w:noProof/>
                <w:webHidden/>
              </w:rPr>
              <w:fldChar w:fldCharType="separate"/>
            </w:r>
            <w:r w:rsidR="00472451">
              <w:rPr>
                <w:noProof/>
                <w:webHidden/>
              </w:rPr>
              <w:t>55</w:t>
            </w:r>
            <w:r w:rsidR="00472451">
              <w:rPr>
                <w:noProof/>
                <w:webHidden/>
              </w:rPr>
              <w:fldChar w:fldCharType="end"/>
            </w:r>
          </w:hyperlink>
        </w:p>
        <w:p w14:paraId="039F8B0B" w14:textId="3A8590F6"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88" w:history="1">
            <w:r w:rsidR="00472451" w:rsidRPr="00300565">
              <w:rPr>
                <w:rStyle w:val="Hyperlink"/>
                <w:noProof/>
              </w:rPr>
              <w:t>9.1 Enhancements for PyAdventures</w:t>
            </w:r>
            <w:r w:rsidR="00472451">
              <w:rPr>
                <w:noProof/>
                <w:webHidden/>
              </w:rPr>
              <w:tab/>
            </w:r>
            <w:r w:rsidR="00472451">
              <w:rPr>
                <w:noProof/>
                <w:webHidden/>
              </w:rPr>
              <w:fldChar w:fldCharType="begin"/>
            </w:r>
            <w:r w:rsidR="00472451">
              <w:rPr>
                <w:noProof/>
                <w:webHidden/>
              </w:rPr>
              <w:instrText xml:space="preserve"> PAGEREF _Toc164099988 \h </w:instrText>
            </w:r>
            <w:r w:rsidR="00472451">
              <w:rPr>
                <w:noProof/>
                <w:webHidden/>
              </w:rPr>
            </w:r>
            <w:r w:rsidR="00472451">
              <w:rPr>
                <w:noProof/>
                <w:webHidden/>
              </w:rPr>
              <w:fldChar w:fldCharType="separate"/>
            </w:r>
            <w:r w:rsidR="00472451">
              <w:rPr>
                <w:noProof/>
                <w:webHidden/>
              </w:rPr>
              <w:t>55</w:t>
            </w:r>
            <w:r w:rsidR="00472451">
              <w:rPr>
                <w:noProof/>
                <w:webHidden/>
              </w:rPr>
              <w:fldChar w:fldCharType="end"/>
            </w:r>
          </w:hyperlink>
        </w:p>
        <w:p w14:paraId="1AA5E1B1" w14:textId="5E85EDC4"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89" w:history="1">
            <w:r w:rsidR="00472451" w:rsidRPr="00300565">
              <w:rPr>
                <w:rStyle w:val="Hyperlink"/>
                <w:noProof/>
              </w:rPr>
              <w:t>9.2 Future Research Directions</w:t>
            </w:r>
            <w:r w:rsidR="00472451">
              <w:rPr>
                <w:noProof/>
                <w:webHidden/>
              </w:rPr>
              <w:tab/>
            </w:r>
            <w:r w:rsidR="00472451">
              <w:rPr>
                <w:noProof/>
                <w:webHidden/>
              </w:rPr>
              <w:fldChar w:fldCharType="begin"/>
            </w:r>
            <w:r w:rsidR="00472451">
              <w:rPr>
                <w:noProof/>
                <w:webHidden/>
              </w:rPr>
              <w:instrText xml:space="preserve"> PAGEREF _Toc164099989 \h </w:instrText>
            </w:r>
            <w:r w:rsidR="00472451">
              <w:rPr>
                <w:noProof/>
                <w:webHidden/>
              </w:rPr>
            </w:r>
            <w:r w:rsidR="00472451">
              <w:rPr>
                <w:noProof/>
                <w:webHidden/>
              </w:rPr>
              <w:fldChar w:fldCharType="separate"/>
            </w:r>
            <w:r w:rsidR="00472451">
              <w:rPr>
                <w:noProof/>
                <w:webHidden/>
              </w:rPr>
              <w:t>56</w:t>
            </w:r>
            <w:r w:rsidR="00472451">
              <w:rPr>
                <w:noProof/>
                <w:webHidden/>
              </w:rPr>
              <w:fldChar w:fldCharType="end"/>
            </w:r>
          </w:hyperlink>
        </w:p>
        <w:p w14:paraId="68CFFBB8" w14:textId="1802B5E1" w:rsidR="00472451" w:rsidRDefault="00000000">
          <w:pPr>
            <w:pStyle w:val="TOC2"/>
            <w:tabs>
              <w:tab w:val="right" w:leader="dot" w:pos="9016"/>
            </w:tabs>
            <w:rPr>
              <w:rFonts w:eastAsiaTheme="minorEastAsia"/>
              <w:noProof/>
              <w:kern w:val="2"/>
              <w:sz w:val="24"/>
              <w:szCs w:val="24"/>
              <w:lang w:val="en-US"/>
              <w14:ligatures w14:val="standardContextual"/>
            </w:rPr>
          </w:pPr>
          <w:hyperlink w:anchor="_Toc164099990" w:history="1">
            <w:r w:rsidR="00472451" w:rsidRPr="00300565">
              <w:rPr>
                <w:rStyle w:val="Hyperlink"/>
                <w:noProof/>
              </w:rPr>
              <w:t>9.3 Potential Applications</w:t>
            </w:r>
            <w:r w:rsidR="00472451">
              <w:rPr>
                <w:noProof/>
                <w:webHidden/>
              </w:rPr>
              <w:tab/>
            </w:r>
            <w:r w:rsidR="00472451">
              <w:rPr>
                <w:noProof/>
                <w:webHidden/>
              </w:rPr>
              <w:fldChar w:fldCharType="begin"/>
            </w:r>
            <w:r w:rsidR="00472451">
              <w:rPr>
                <w:noProof/>
                <w:webHidden/>
              </w:rPr>
              <w:instrText xml:space="preserve"> PAGEREF _Toc164099990 \h </w:instrText>
            </w:r>
            <w:r w:rsidR="00472451">
              <w:rPr>
                <w:noProof/>
                <w:webHidden/>
              </w:rPr>
            </w:r>
            <w:r w:rsidR="00472451">
              <w:rPr>
                <w:noProof/>
                <w:webHidden/>
              </w:rPr>
              <w:fldChar w:fldCharType="separate"/>
            </w:r>
            <w:r w:rsidR="00472451">
              <w:rPr>
                <w:noProof/>
                <w:webHidden/>
              </w:rPr>
              <w:t>58</w:t>
            </w:r>
            <w:r w:rsidR="00472451">
              <w:rPr>
                <w:noProof/>
                <w:webHidden/>
              </w:rPr>
              <w:fldChar w:fldCharType="end"/>
            </w:r>
          </w:hyperlink>
        </w:p>
        <w:p w14:paraId="0DF8B96F" w14:textId="4D2516D2" w:rsidR="00472451" w:rsidRDefault="00000000">
          <w:pPr>
            <w:pStyle w:val="TOC1"/>
            <w:tabs>
              <w:tab w:val="right" w:leader="dot" w:pos="9016"/>
            </w:tabs>
            <w:rPr>
              <w:rFonts w:eastAsiaTheme="minorEastAsia"/>
              <w:noProof/>
              <w:kern w:val="2"/>
              <w:sz w:val="24"/>
              <w:szCs w:val="24"/>
              <w:lang w:val="en-US"/>
              <w14:ligatures w14:val="standardContextual"/>
            </w:rPr>
          </w:pPr>
          <w:hyperlink w:anchor="_Toc164099991" w:history="1">
            <w:r w:rsidR="00472451" w:rsidRPr="00300565">
              <w:rPr>
                <w:rStyle w:val="Hyperlink"/>
                <w:rFonts w:eastAsia="Times New Roman"/>
                <w:noProof/>
                <w:lang w:eastAsia="en-GB"/>
              </w:rPr>
              <w:t>10. In Conclusion</w:t>
            </w:r>
            <w:r w:rsidR="00472451">
              <w:rPr>
                <w:noProof/>
                <w:webHidden/>
              </w:rPr>
              <w:tab/>
            </w:r>
            <w:r w:rsidR="00472451">
              <w:rPr>
                <w:noProof/>
                <w:webHidden/>
              </w:rPr>
              <w:fldChar w:fldCharType="begin"/>
            </w:r>
            <w:r w:rsidR="00472451">
              <w:rPr>
                <w:noProof/>
                <w:webHidden/>
              </w:rPr>
              <w:instrText xml:space="preserve"> PAGEREF _Toc164099991 \h </w:instrText>
            </w:r>
            <w:r w:rsidR="00472451">
              <w:rPr>
                <w:noProof/>
                <w:webHidden/>
              </w:rPr>
            </w:r>
            <w:r w:rsidR="00472451">
              <w:rPr>
                <w:noProof/>
                <w:webHidden/>
              </w:rPr>
              <w:fldChar w:fldCharType="separate"/>
            </w:r>
            <w:r w:rsidR="00472451">
              <w:rPr>
                <w:noProof/>
                <w:webHidden/>
              </w:rPr>
              <w:t>60</w:t>
            </w:r>
            <w:r w:rsidR="00472451">
              <w:rPr>
                <w:noProof/>
                <w:webHidden/>
              </w:rPr>
              <w:fldChar w:fldCharType="end"/>
            </w:r>
          </w:hyperlink>
        </w:p>
        <w:p w14:paraId="7808AF19" w14:textId="19EE86E8" w:rsidR="00A903E8" w:rsidRDefault="00A903E8">
          <w:r>
            <w:rPr>
              <w:b/>
              <w:bCs/>
              <w:noProof/>
            </w:rPr>
            <w:fldChar w:fldCharType="end"/>
          </w:r>
        </w:p>
      </w:sdtContent>
    </w:sdt>
    <w:p w14:paraId="612C6339" w14:textId="77777777" w:rsidR="00A903E8" w:rsidRDefault="00A903E8"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0396E686" w14:textId="77777777" w:rsidR="00D2267C" w:rsidRDefault="00D2267C"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44540D04" w14:textId="77777777" w:rsidR="00B001F7" w:rsidRDefault="00B001F7"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688EA394"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57D011AD" w14:textId="4746E637" w:rsidR="00C25B5D" w:rsidRDefault="00C25B5D" w:rsidP="00C25B5D">
      <w:pPr>
        <w:pStyle w:val="Heading1"/>
        <w:rPr>
          <w:rFonts w:eastAsia="Times New Roman"/>
          <w:lang w:eastAsia="en-GB"/>
        </w:rPr>
      </w:pPr>
      <w:bookmarkStart w:id="4" w:name="_Toc164099930"/>
      <w:r>
        <w:rPr>
          <w:rFonts w:eastAsia="Times New Roman"/>
          <w:lang w:eastAsia="en-GB"/>
        </w:rPr>
        <w:lastRenderedPageBreak/>
        <w:t>Table Of Figures</w:t>
      </w:r>
      <w:bookmarkEnd w:id="4"/>
    </w:p>
    <w:p w14:paraId="5B6E0593" w14:textId="15770682" w:rsidR="00472451" w:rsidRDefault="00C25B5D">
      <w:pPr>
        <w:pStyle w:val="TableofFigures"/>
        <w:tabs>
          <w:tab w:val="right" w:leader="dot" w:pos="9016"/>
        </w:tabs>
        <w:rPr>
          <w:rFonts w:eastAsiaTheme="minorEastAsia"/>
          <w:noProof/>
          <w:kern w:val="2"/>
          <w:sz w:val="24"/>
          <w:szCs w:val="24"/>
          <w:lang w:val="en-US"/>
          <w14:ligatures w14:val="standardContextual"/>
        </w:rPr>
      </w:pPr>
      <w:r>
        <w:rPr>
          <w:rFonts w:ascii="Work Sans" w:eastAsia="Times New Roman" w:hAnsi="Work Sans" w:cs="Times New Roman"/>
          <w:sz w:val="28"/>
          <w:szCs w:val="28"/>
          <w:lang w:eastAsia="en-GB"/>
        </w:rPr>
        <w:fldChar w:fldCharType="begin"/>
      </w:r>
      <w:r>
        <w:rPr>
          <w:rFonts w:ascii="Work Sans" w:eastAsia="Times New Roman" w:hAnsi="Work Sans" w:cs="Times New Roman"/>
          <w:sz w:val="28"/>
          <w:szCs w:val="28"/>
          <w:lang w:eastAsia="en-GB"/>
        </w:rPr>
        <w:instrText xml:space="preserve"> TOC \h \z \c "Figure" </w:instrText>
      </w:r>
      <w:r>
        <w:rPr>
          <w:rFonts w:ascii="Work Sans" w:eastAsia="Times New Roman" w:hAnsi="Work Sans" w:cs="Times New Roman"/>
          <w:sz w:val="28"/>
          <w:szCs w:val="28"/>
          <w:lang w:eastAsia="en-GB"/>
        </w:rPr>
        <w:fldChar w:fldCharType="separate"/>
      </w:r>
      <w:hyperlink w:anchor="_Toc164099992" w:history="1">
        <w:r w:rsidR="00472451" w:rsidRPr="00916506">
          <w:rPr>
            <w:rStyle w:val="Hyperlink"/>
            <w:noProof/>
          </w:rPr>
          <w:t>Figure 1Main Menu</w:t>
        </w:r>
        <w:r w:rsidR="00472451">
          <w:rPr>
            <w:noProof/>
            <w:webHidden/>
          </w:rPr>
          <w:tab/>
        </w:r>
        <w:r w:rsidR="00472451">
          <w:rPr>
            <w:noProof/>
            <w:webHidden/>
          </w:rPr>
          <w:fldChar w:fldCharType="begin"/>
        </w:r>
        <w:r w:rsidR="00472451">
          <w:rPr>
            <w:noProof/>
            <w:webHidden/>
          </w:rPr>
          <w:instrText xml:space="preserve"> PAGEREF _Toc164099992 \h </w:instrText>
        </w:r>
        <w:r w:rsidR="00472451">
          <w:rPr>
            <w:noProof/>
            <w:webHidden/>
          </w:rPr>
        </w:r>
        <w:r w:rsidR="00472451">
          <w:rPr>
            <w:noProof/>
            <w:webHidden/>
          </w:rPr>
          <w:fldChar w:fldCharType="separate"/>
        </w:r>
        <w:r w:rsidR="00472451">
          <w:rPr>
            <w:noProof/>
            <w:webHidden/>
          </w:rPr>
          <w:t>35</w:t>
        </w:r>
        <w:r w:rsidR="00472451">
          <w:rPr>
            <w:noProof/>
            <w:webHidden/>
          </w:rPr>
          <w:fldChar w:fldCharType="end"/>
        </w:r>
      </w:hyperlink>
    </w:p>
    <w:p w14:paraId="26D8D203" w14:textId="31D50814" w:rsidR="00472451" w:rsidRDefault="00000000">
      <w:pPr>
        <w:pStyle w:val="TableofFigures"/>
        <w:tabs>
          <w:tab w:val="right" w:leader="dot" w:pos="9016"/>
        </w:tabs>
        <w:rPr>
          <w:rFonts w:eastAsiaTheme="minorEastAsia"/>
          <w:noProof/>
          <w:kern w:val="2"/>
          <w:sz w:val="24"/>
          <w:szCs w:val="24"/>
          <w:lang w:val="en-US"/>
          <w14:ligatures w14:val="standardContextual"/>
        </w:rPr>
      </w:pPr>
      <w:hyperlink w:anchor="_Toc164099993" w:history="1">
        <w:r w:rsidR="00472451" w:rsidRPr="00916506">
          <w:rPr>
            <w:rStyle w:val="Hyperlink"/>
            <w:noProof/>
          </w:rPr>
          <w:t>Figure 2 Map Design</w:t>
        </w:r>
        <w:r w:rsidR="00472451">
          <w:rPr>
            <w:noProof/>
            <w:webHidden/>
          </w:rPr>
          <w:tab/>
        </w:r>
        <w:r w:rsidR="00472451">
          <w:rPr>
            <w:noProof/>
            <w:webHidden/>
          </w:rPr>
          <w:fldChar w:fldCharType="begin"/>
        </w:r>
        <w:r w:rsidR="00472451">
          <w:rPr>
            <w:noProof/>
            <w:webHidden/>
          </w:rPr>
          <w:instrText xml:space="preserve"> PAGEREF _Toc164099993 \h </w:instrText>
        </w:r>
        <w:r w:rsidR="00472451">
          <w:rPr>
            <w:noProof/>
            <w:webHidden/>
          </w:rPr>
        </w:r>
        <w:r w:rsidR="00472451">
          <w:rPr>
            <w:noProof/>
            <w:webHidden/>
          </w:rPr>
          <w:fldChar w:fldCharType="separate"/>
        </w:r>
        <w:r w:rsidR="00472451">
          <w:rPr>
            <w:noProof/>
            <w:webHidden/>
          </w:rPr>
          <w:t>36</w:t>
        </w:r>
        <w:r w:rsidR="00472451">
          <w:rPr>
            <w:noProof/>
            <w:webHidden/>
          </w:rPr>
          <w:fldChar w:fldCharType="end"/>
        </w:r>
      </w:hyperlink>
    </w:p>
    <w:p w14:paraId="66FD8F5C" w14:textId="44E4E24F" w:rsidR="00472451" w:rsidRDefault="00000000">
      <w:pPr>
        <w:pStyle w:val="TableofFigures"/>
        <w:tabs>
          <w:tab w:val="right" w:leader="dot" w:pos="9016"/>
        </w:tabs>
        <w:rPr>
          <w:rFonts w:eastAsiaTheme="minorEastAsia"/>
          <w:noProof/>
          <w:kern w:val="2"/>
          <w:sz w:val="24"/>
          <w:szCs w:val="24"/>
          <w:lang w:val="en-US"/>
          <w14:ligatures w14:val="standardContextual"/>
        </w:rPr>
      </w:pPr>
      <w:hyperlink w:anchor="_Toc164099994" w:history="1">
        <w:r w:rsidR="00472451" w:rsidRPr="00916506">
          <w:rPr>
            <w:rStyle w:val="Hyperlink"/>
            <w:noProof/>
          </w:rPr>
          <w:t>Figure 3 Questions Template Design</w:t>
        </w:r>
        <w:r w:rsidR="00472451">
          <w:rPr>
            <w:noProof/>
            <w:webHidden/>
          </w:rPr>
          <w:tab/>
        </w:r>
        <w:r w:rsidR="00472451">
          <w:rPr>
            <w:noProof/>
            <w:webHidden/>
          </w:rPr>
          <w:fldChar w:fldCharType="begin"/>
        </w:r>
        <w:r w:rsidR="00472451">
          <w:rPr>
            <w:noProof/>
            <w:webHidden/>
          </w:rPr>
          <w:instrText xml:space="preserve"> PAGEREF _Toc164099994 \h </w:instrText>
        </w:r>
        <w:r w:rsidR="00472451">
          <w:rPr>
            <w:noProof/>
            <w:webHidden/>
          </w:rPr>
        </w:r>
        <w:r w:rsidR="00472451">
          <w:rPr>
            <w:noProof/>
            <w:webHidden/>
          </w:rPr>
          <w:fldChar w:fldCharType="separate"/>
        </w:r>
        <w:r w:rsidR="00472451">
          <w:rPr>
            <w:noProof/>
            <w:webHidden/>
          </w:rPr>
          <w:t>37</w:t>
        </w:r>
        <w:r w:rsidR="00472451">
          <w:rPr>
            <w:noProof/>
            <w:webHidden/>
          </w:rPr>
          <w:fldChar w:fldCharType="end"/>
        </w:r>
      </w:hyperlink>
    </w:p>
    <w:p w14:paraId="2871A732" w14:textId="031F616F" w:rsidR="00472451" w:rsidRDefault="00000000">
      <w:pPr>
        <w:pStyle w:val="TableofFigures"/>
        <w:tabs>
          <w:tab w:val="right" w:leader="dot" w:pos="9016"/>
        </w:tabs>
        <w:rPr>
          <w:rFonts w:eastAsiaTheme="minorEastAsia"/>
          <w:noProof/>
          <w:kern w:val="2"/>
          <w:sz w:val="24"/>
          <w:szCs w:val="24"/>
          <w:lang w:val="en-US"/>
          <w14:ligatures w14:val="standardContextual"/>
        </w:rPr>
      </w:pPr>
      <w:hyperlink w:anchor="_Toc164099995" w:history="1">
        <w:r w:rsidR="00472451" w:rsidRPr="00916506">
          <w:rPr>
            <w:rStyle w:val="Hyperlink"/>
            <w:noProof/>
          </w:rPr>
          <w:t>Figure 4 Introduction to PyAdventures by Peter</w:t>
        </w:r>
        <w:r w:rsidR="00472451">
          <w:rPr>
            <w:noProof/>
            <w:webHidden/>
          </w:rPr>
          <w:tab/>
        </w:r>
        <w:r w:rsidR="00472451">
          <w:rPr>
            <w:noProof/>
            <w:webHidden/>
          </w:rPr>
          <w:fldChar w:fldCharType="begin"/>
        </w:r>
        <w:r w:rsidR="00472451">
          <w:rPr>
            <w:noProof/>
            <w:webHidden/>
          </w:rPr>
          <w:instrText xml:space="preserve"> PAGEREF _Toc164099995 \h </w:instrText>
        </w:r>
        <w:r w:rsidR="00472451">
          <w:rPr>
            <w:noProof/>
            <w:webHidden/>
          </w:rPr>
        </w:r>
        <w:r w:rsidR="00472451">
          <w:rPr>
            <w:noProof/>
            <w:webHidden/>
          </w:rPr>
          <w:fldChar w:fldCharType="separate"/>
        </w:r>
        <w:r w:rsidR="00472451">
          <w:rPr>
            <w:noProof/>
            <w:webHidden/>
          </w:rPr>
          <w:t>38</w:t>
        </w:r>
        <w:r w:rsidR="00472451">
          <w:rPr>
            <w:noProof/>
            <w:webHidden/>
          </w:rPr>
          <w:fldChar w:fldCharType="end"/>
        </w:r>
      </w:hyperlink>
    </w:p>
    <w:p w14:paraId="2B27FCC9" w14:textId="35CEBFCF" w:rsidR="00472451" w:rsidRDefault="00000000">
      <w:pPr>
        <w:pStyle w:val="TableofFigures"/>
        <w:tabs>
          <w:tab w:val="right" w:leader="dot" w:pos="9016"/>
        </w:tabs>
        <w:rPr>
          <w:rFonts w:eastAsiaTheme="minorEastAsia"/>
          <w:noProof/>
          <w:kern w:val="2"/>
          <w:sz w:val="24"/>
          <w:szCs w:val="24"/>
          <w:lang w:val="en-US"/>
          <w14:ligatures w14:val="standardContextual"/>
        </w:rPr>
      </w:pPr>
      <w:hyperlink w:anchor="_Toc164099996" w:history="1">
        <w:r w:rsidR="00472451" w:rsidRPr="00916506">
          <w:rPr>
            <w:rStyle w:val="Hyperlink"/>
            <w:noProof/>
          </w:rPr>
          <w:t>Figure 5 Shop Design and Peter's Introduction to the Shop</w:t>
        </w:r>
        <w:r w:rsidR="00472451">
          <w:rPr>
            <w:noProof/>
            <w:webHidden/>
          </w:rPr>
          <w:tab/>
        </w:r>
        <w:r w:rsidR="00472451">
          <w:rPr>
            <w:noProof/>
            <w:webHidden/>
          </w:rPr>
          <w:fldChar w:fldCharType="begin"/>
        </w:r>
        <w:r w:rsidR="00472451">
          <w:rPr>
            <w:noProof/>
            <w:webHidden/>
          </w:rPr>
          <w:instrText xml:space="preserve"> PAGEREF _Toc164099996 \h </w:instrText>
        </w:r>
        <w:r w:rsidR="00472451">
          <w:rPr>
            <w:noProof/>
            <w:webHidden/>
          </w:rPr>
        </w:r>
        <w:r w:rsidR="00472451">
          <w:rPr>
            <w:noProof/>
            <w:webHidden/>
          </w:rPr>
          <w:fldChar w:fldCharType="separate"/>
        </w:r>
        <w:r w:rsidR="00472451">
          <w:rPr>
            <w:noProof/>
            <w:webHidden/>
          </w:rPr>
          <w:t>39</w:t>
        </w:r>
        <w:r w:rsidR="00472451">
          <w:rPr>
            <w:noProof/>
            <w:webHidden/>
          </w:rPr>
          <w:fldChar w:fldCharType="end"/>
        </w:r>
      </w:hyperlink>
    </w:p>
    <w:p w14:paraId="381979C5" w14:textId="233256C0" w:rsidR="00472451" w:rsidRDefault="00000000">
      <w:pPr>
        <w:pStyle w:val="TableofFigures"/>
        <w:tabs>
          <w:tab w:val="right" w:leader="dot" w:pos="9016"/>
        </w:tabs>
        <w:rPr>
          <w:rFonts w:eastAsiaTheme="minorEastAsia"/>
          <w:noProof/>
          <w:kern w:val="2"/>
          <w:sz w:val="24"/>
          <w:szCs w:val="24"/>
          <w:lang w:val="en-US"/>
          <w14:ligatures w14:val="standardContextual"/>
        </w:rPr>
      </w:pPr>
      <w:hyperlink w:anchor="_Toc164099997" w:history="1">
        <w:r w:rsidR="00472451" w:rsidRPr="00916506">
          <w:rPr>
            <w:rStyle w:val="Hyperlink"/>
            <w:noProof/>
          </w:rPr>
          <w:t>Figure 6 Game Icon Design</w:t>
        </w:r>
        <w:r w:rsidR="00472451">
          <w:rPr>
            <w:noProof/>
            <w:webHidden/>
          </w:rPr>
          <w:tab/>
        </w:r>
        <w:r w:rsidR="00472451">
          <w:rPr>
            <w:noProof/>
            <w:webHidden/>
          </w:rPr>
          <w:fldChar w:fldCharType="begin"/>
        </w:r>
        <w:r w:rsidR="00472451">
          <w:rPr>
            <w:noProof/>
            <w:webHidden/>
          </w:rPr>
          <w:instrText xml:space="preserve"> PAGEREF _Toc164099997 \h </w:instrText>
        </w:r>
        <w:r w:rsidR="00472451">
          <w:rPr>
            <w:noProof/>
            <w:webHidden/>
          </w:rPr>
        </w:r>
        <w:r w:rsidR="00472451">
          <w:rPr>
            <w:noProof/>
            <w:webHidden/>
          </w:rPr>
          <w:fldChar w:fldCharType="separate"/>
        </w:r>
        <w:r w:rsidR="00472451">
          <w:rPr>
            <w:noProof/>
            <w:webHidden/>
          </w:rPr>
          <w:t>41</w:t>
        </w:r>
        <w:r w:rsidR="00472451">
          <w:rPr>
            <w:noProof/>
            <w:webHidden/>
          </w:rPr>
          <w:fldChar w:fldCharType="end"/>
        </w:r>
      </w:hyperlink>
    </w:p>
    <w:p w14:paraId="446150BC" w14:textId="07DF3C89" w:rsidR="00472451" w:rsidRDefault="00000000">
      <w:pPr>
        <w:pStyle w:val="TableofFigures"/>
        <w:tabs>
          <w:tab w:val="right" w:leader="dot" w:pos="9016"/>
        </w:tabs>
        <w:rPr>
          <w:rFonts w:eastAsiaTheme="minorEastAsia"/>
          <w:noProof/>
          <w:kern w:val="2"/>
          <w:sz w:val="24"/>
          <w:szCs w:val="24"/>
          <w:lang w:val="en-US"/>
          <w14:ligatures w14:val="standardContextual"/>
        </w:rPr>
      </w:pPr>
      <w:hyperlink w:anchor="_Toc164099998" w:history="1">
        <w:r w:rsidR="00472451" w:rsidRPr="00916506">
          <w:rPr>
            <w:rStyle w:val="Hyperlink"/>
            <w:noProof/>
          </w:rPr>
          <w:t>Figure 7 Options Menu</w:t>
        </w:r>
        <w:r w:rsidR="00472451">
          <w:rPr>
            <w:noProof/>
            <w:webHidden/>
          </w:rPr>
          <w:tab/>
        </w:r>
        <w:r w:rsidR="00472451">
          <w:rPr>
            <w:noProof/>
            <w:webHidden/>
          </w:rPr>
          <w:fldChar w:fldCharType="begin"/>
        </w:r>
        <w:r w:rsidR="00472451">
          <w:rPr>
            <w:noProof/>
            <w:webHidden/>
          </w:rPr>
          <w:instrText xml:space="preserve"> PAGEREF _Toc164099998 \h </w:instrText>
        </w:r>
        <w:r w:rsidR="00472451">
          <w:rPr>
            <w:noProof/>
            <w:webHidden/>
          </w:rPr>
        </w:r>
        <w:r w:rsidR="00472451">
          <w:rPr>
            <w:noProof/>
            <w:webHidden/>
          </w:rPr>
          <w:fldChar w:fldCharType="separate"/>
        </w:r>
        <w:r w:rsidR="00472451">
          <w:rPr>
            <w:noProof/>
            <w:webHidden/>
          </w:rPr>
          <w:t>42</w:t>
        </w:r>
        <w:r w:rsidR="00472451">
          <w:rPr>
            <w:noProof/>
            <w:webHidden/>
          </w:rPr>
          <w:fldChar w:fldCharType="end"/>
        </w:r>
      </w:hyperlink>
    </w:p>
    <w:p w14:paraId="646311CA" w14:textId="1F4A18D5" w:rsidR="00472451" w:rsidRDefault="00000000">
      <w:pPr>
        <w:pStyle w:val="TableofFigures"/>
        <w:tabs>
          <w:tab w:val="right" w:leader="dot" w:pos="9016"/>
        </w:tabs>
        <w:rPr>
          <w:rFonts w:eastAsiaTheme="minorEastAsia"/>
          <w:noProof/>
          <w:kern w:val="2"/>
          <w:sz w:val="24"/>
          <w:szCs w:val="24"/>
          <w:lang w:val="en-US"/>
          <w14:ligatures w14:val="standardContextual"/>
        </w:rPr>
      </w:pPr>
      <w:hyperlink w:anchor="_Toc164099999" w:history="1">
        <w:r w:rsidR="00472451" w:rsidRPr="00916506">
          <w:rPr>
            <w:rStyle w:val="Hyperlink"/>
            <w:noProof/>
          </w:rPr>
          <w:t>Figure 8 End Of Game Design</w:t>
        </w:r>
        <w:r w:rsidR="00472451">
          <w:rPr>
            <w:noProof/>
            <w:webHidden/>
          </w:rPr>
          <w:tab/>
        </w:r>
        <w:r w:rsidR="00472451">
          <w:rPr>
            <w:noProof/>
            <w:webHidden/>
          </w:rPr>
          <w:fldChar w:fldCharType="begin"/>
        </w:r>
        <w:r w:rsidR="00472451">
          <w:rPr>
            <w:noProof/>
            <w:webHidden/>
          </w:rPr>
          <w:instrText xml:space="preserve"> PAGEREF _Toc164099999 \h </w:instrText>
        </w:r>
        <w:r w:rsidR="00472451">
          <w:rPr>
            <w:noProof/>
            <w:webHidden/>
          </w:rPr>
        </w:r>
        <w:r w:rsidR="00472451">
          <w:rPr>
            <w:noProof/>
            <w:webHidden/>
          </w:rPr>
          <w:fldChar w:fldCharType="separate"/>
        </w:r>
        <w:r w:rsidR="00472451">
          <w:rPr>
            <w:noProof/>
            <w:webHidden/>
          </w:rPr>
          <w:t>44</w:t>
        </w:r>
        <w:r w:rsidR="00472451">
          <w:rPr>
            <w:noProof/>
            <w:webHidden/>
          </w:rPr>
          <w:fldChar w:fldCharType="end"/>
        </w:r>
      </w:hyperlink>
    </w:p>
    <w:p w14:paraId="32C89218" w14:textId="47AE55E3"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r>
        <w:rPr>
          <w:rFonts w:ascii="Work Sans" w:eastAsia="Times New Roman" w:hAnsi="Work Sans" w:cs="Times New Roman"/>
          <w:sz w:val="28"/>
          <w:szCs w:val="28"/>
          <w:lang w:eastAsia="en-GB"/>
        </w:rPr>
        <w:fldChar w:fldCharType="end"/>
      </w:r>
    </w:p>
    <w:p w14:paraId="41D950CB"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3B6CDA48"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2224D523"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07048137"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24121B7C"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73EECC53"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40C1D46D"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686AB597"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0AC93F3E"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43DE9C2E"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64516D98"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7836A19F" w14:textId="77777777" w:rsidR="00C25B5D" w:rsidRDefault="00C25B5D" w:rsidP="002F58A3">
      <w:pPr>
        <w:shd w:val="clear" w:color="auto" w:fill="FFFFFF"/>
        <w:spacing w:after="100" w:afterAutospacing="1" w:line="360" w:lineRule="auto"/>
        <w:ind w:left="720"/>
        <w:rPr>
          <w:rFonts w:ascii="Work Sans" w:eastAsia="Times New Roman" w:hAnsi="Work Sans" w:cs="Times New Roman"/>
          <w:sz w:val="28"/>
          <w:szCs w:val="28"/>
          <w:lang w:eastAsia="en-GB"/>
        </w:rPr>
      </w:pPr>
    </w:p>
    <w:p w14:paraId="001BDF5A" w14:textId="77777777" w:rsidR="00B001F7" w:rsidRDefault="00B001F7" w:rsidP="00993586">
      <w:pPr>
        <w:shd w:val="clear" w:color="auto" w:fill="FFFFFF"/>
        <w:spacing w:after="100" w:afterAutospacing="1" w:line="360" w:lineRule="auto"/>
        <w:rPr>
          <w:rFonts w:ascii="Work Sans" w:eastAsia="Times New Roman" w:hAnsi="Work Sans" w:cs="Times New Roman"/>
          <w:sz w:val="28"/>
          <w:szCs w:val="28"/>
          <w:lang w:eastAsia="en-GB"/>
        </w:rPr>
      </w:pPr>
    </w:p>
    <w:p w14:paraId="10DAB3F8" w14:textId="77777777" w:rsidR="00C25B5D" w:rsidRDefault="00C25B5D" w:rsidP="00993586">
      <w:pPr>
        <w:shd w:val="clear" w:color="auto" w:fill="FFFFFF"/>
        <w:spacing w:after="100" w:afterAutospacing="1" w:line="360" w:lineRule="auto"/>
        <w:rPr>
          <w:rFonts w:ascii="Work Sans" w:eastAsia="Times New Roman" w:hAnsi="Work Sans" w:cs="Times New Roman"/>
          <w:sz w:val="28"/>
          <w:szCs w:val="28"/>
          <w:lang w:eastAsia="en-GB"/>
        </w:rPr>
      </w:pPr>
    </w:p>
    <w:p w14:paraId="137F95D4" w14:textId="428D3F09" w:rsidR="004F502E" w:rsidRPr="007836F9" w:rsidRDefault="004F502E" w:rsidP="007836F9">
      <w:pPr>
        <w:pStyle w:val="Heading1"/>
        <w:numPr>
          <w:ilvl w:val="0"/>
          <w:numId w:val="3"/>
        </w:numPr>
        <w:rPr>
          <w:rFonts w:eastAsia="Times New Roman"/>
          <w:lang w:eastAsia="en-GB"/>
        </w:rPr>
      </w:pPr>
      <w:bookmarkStart w:id="5" w:name="_Toc164099931"/>
      <w:r w:rsidRPr="00A903E8">
        <w:rPr>
          <w:rFonts w:eastAsia="Times New Roman"/>
          <w:lang w:eastAsia="en-GB"/>
        </w:rPr>
        <w:lastRenderedPageBreak/>
        <w:t>Introduction</w:t>
      </w:r>
      <w:bookmarkEnd w:id="5"/>
    </w:p>
    <w:p w14:paraId="66153BD2" w14:textId="5B39343D" w:rsidR="005B06AC" w:rsidRDefault="004F502E" w:rsidP="002F58A3">
      <w:pPr>
        <w:shd w:val="clear" w:color="auto" w:fill="FFFFFF"/>
        <w:spacing w:after="100" w:afterAutospacing="1" w:line="360" w:lineRule="auto"/>
        <w:ind w:left="720"/>
        <w:rPr>
          <w:rFonts w:ascii="Work Sans" w:eastAsia="Times New Roman" w:hAnsi="Work Sans" w:cs="Times New Roman"/>
          <w:sz w:val="24"/>
          <w:szCs w:val="24"/>
          <w:lang w:eastAsia="en-GB"/>
        </w:rPr>
      </w:pPr>
      <w:r w:rsidRPr="004F502E">
        <w:rPr>
          <w:rFonts w:ascii="Work Sans" w:eastAsia="Times New Roman" w:hAnsi="Work Sans" w:cs="Times New Roman"/>
          <w:sz w:val="24"/>
          <w:szCs w:val="24"/>
          <w:lang w:eastAsia="en-GB"/>
        </w:rPr>
        <w:t>Programming literacy is becoming just as important in the digital age as reading and writing. In the face of this paradigm change, traditional teaching approaches frequently fail to hold students' attention and keep them interested, especially when introducing difficult subjects like computer programming. Innovative methods that make learning not only efficient but also interesting and approachable are needed to meet this challenge. The use of games as a source of intrinsic motivation and engagement mechanisms to improve learning outcomes is known as gamification</w:t>
      </w:r>
      <w:commentRangeStart w:id="6"/>
      <w:r w:rsidRPr="004F502E">
        <w:rPr>
          <w:rFonts w:ascii="Work Sans" w:eastAsia="Times New Roman" w:hAnsi="Work Sans" w:cs="Times New Roman"/>
          <w:sz w:val="24"/>
          <w:szCs w:val="24"/>
          <w:lang w:eastAsia="en-GB"/>
        </w:rPr>
        <w:t>.</w:t>
      </w:r>
      <w:commentRangeEnd w:id="6"/>
      <w:r w:rsidR="009F3C00">
        <w:rPr>
          <w:rStyle w:val="CommentReference"/>
        </w:rPr>
        <w:commentReference w:id="6"/>
      </w:r>
    </w:p>
    <w:p w14:paraId="73BB8403" w14:textId="5BEAA615" w:rsidR="000E3439" w:rsidRPr="000E3439" w:rsidRDefault="000E3439"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0E3439">
        <w:rPr>
          <w:rFonts w:ascii="Work Sans" w:eastAsia="Times New Roman" w:hAnsi="Work Sans" w:cs="Times New Roman"/>
          <w:sz w:val="24"/>
          <w:szCs w:val="24"/>
          <w:lang w:eastAsia="en-GB"/>
        </w:rPr>
        <w:t xml:space="preserve">In an ever more digitalized society, the capacity to understand and regulate the structure of </w:t>
      </w:r>
      <w:ins w:id="7" w:author="Y Arafa" w:date="2024-04-17T17:48:00Z">
        <w:r w:rsidR="00317F0C">
          <w:rPr>
            <w:rFonts w:ascii="Work Sans" w:eastAsia="Times New Roman" w:hAnsi="Work Sans" w:cs="Times New Roman"/>
            <w:sz w:val="24"/>
            <w:szCs w:val="24"/>
            <w:lang w:eastAsia="en-GB"/>
          </w:rPr>
          <w:t xml:space="preserve">the </w:t>
        </w:r>
      </w:ins>
      <w:r w:rsidRPr="000E3439">
        <w:rPr>
          <w:rFonts w:ascii="Work Sans" w:eastAsia="Times New Roman" w:hAnsi="Work Sans" w:cs="Times New Roman"/>
          <w:sz w:val="24"/>
          <w:szCs w:val="24"/>
          <w:lang w:eastAsia="en-GB"/>
        </w:rPr>
        <w:t xml:space="preserve">software is no longer </w:t>
      </w:r>
      <w:del w:id="8" w:author="Y Arafa" w:date="2024-04-17T17:49:00Z">
        <w:r w:rsidRPr="000E3439" w:rsidDel="00317F0C">
          <w:rPr>
            <w:rFonts w:ascii="Work Sans" w:eastAsia="Times New Roman" w:hAnsi="Work Sans" w:cs="Times New Roman"/>
            <w:sz w:val="24"/>
            <w:szCs w:val="24"/>
            <w:lang w:eastAsia="en-GB"/>
          </w:rPr>
          <w:delText xml:space="preserve">being </w:delText>
        </w:r>
      </w:del>
      <w:r w:rsidRPr="000E3439">
        <w:rPr>
          <w:rFonts w:ascii="Work Sans" w:eastAsia="Times New Roman" w:hAnsi="Work Sans" w:cs="Times New Roman"/>
          <w:sz w:val="24"/>
          <w:szCs w:val="24"/>
          <w:lang w:eastAsia="en-GB"/>
        </w:rPr>
        <w:t xml:space="preserve">a </w:t>
      </w:r>
      <w:commentRangeStart w:id="9"/>
      <w:r w:rsidRPr="000E3439">
        <w:rPr>
          <w:rFonts w:ascii="Work Sans" w:eastAsia="Times New Roman" w:hAnsi="Work Sans" w:cs="Times New Roman"/>
          <w:sz w:val="24"/>
          <w:szCs w:val="24"/>
          <w:lang w:eastAsia="en-GB"/>
        </w:rPr>
        <w:t>specialisation</w:t>
      </w:r>
      <w:commentRangeEnd w:id="9"/>
      <w:r w:rsidR="00317F0C">
        <w:rPr>
          <w:rStyle w:val="CommentReference"/>
        </w:rPr>
        <w:commentReference w:id="9"/>
      </w:r>
      <w:r w:rsidRPr="000E3439">
        <w:rPr>
          <w:rFonts w:ascii="Work Sans" w:eastAsia="Times New Roman" w:hAnsi="Work Sans" w:cs="Times New Roman"/>
          <w:sz w:val="24"/>
          <w:szCs w:val="24"/>
          <w:lang w:eastAsia="en-GB"/>
        </w:rPr>
        <w:t xml:space="preserve"> and has become a fundamental form of literacy applicable to everyone. This transition highlights the significance of programming instruction as a fundamental aspect of modern learning. On the other hand, despite the importance of this talent, </w:t>
      </w:r>
      <w:commentRangeStart w:id="10"/>
      <w:r w:rsidRPr="000E3439">
        <w:rPr>
          <w:rFonts w:ascii="Work Sans" w:eastAsia="Times New Roman" w:hAnsi="Work Sans" w:cs="Times New Roman"/>
          <w:sz w:val="24"/>
          <w:szCs w:val="24"/>
          <w:lang w:eastAsia="en-GB"/>
        </w:rPr>
        <w:t>conventional training methods for programming typically have difficulties in captivating and motivating learners, creating a huge obstacle for many people to get started</w:t>
      </w:r>
      <w:commentRangeEnd w:id="10"/>
      <w:r w:rsidR="00BF5DF8">
        <w:rPr>
          <w:rStyle w:val="CommentReference"/>
        </w:rPr>
        <w:commentReference w:id="10"/>
      </w:r>
      <w:r w:rsidRPr="000E3439">
        <w:rPr>
          <w:rFonts w:ascii="Work Sans" w:eastAsia="Times New Roman" w:hAnsi="Work Sans" w:cs="Times New Roman"/>
          <w:sz w:val="24"/>
          <w:szCs w:val="24"/>
          <w:lang w:eastAsia="en-GB"/>
        </w:rPr>
        <w:t xml:space="preserve">. </w:t>
      </w:r>
      <w:commentRangeStart w:id="11"/>
      <w:r w:rsidRPr="000E3439">
        <w:rPr>
          <w:rFonts w:ascii="Work Sans" w:eastAsia="Times New Roman" w:hAnsi="Work Sans" w:cs="Times New Roman"/>
          <w:sz w:val="24"/>
          <w:szCs w:val="24"/>
          <w:lang w:eastAsia="en-GB"/>
        </w:rPr>
        <w:t xml:space="preserve">The PyAdventures project was established with the goal of reimagining the educational path into the world of programming, taking </w:t>
      </w:r>
      <w:ins w:id="12" w:author="Y Arafa" w:date="2024-04-17T17:49:00Z">
        <w:r w:rsidR="00317F0C">
          <w:rPr>
            <w:rFonts w:ascii="Work Sans" w:eastAsia="Times New Roman" w:hAnsi="Work Sans" w:cs="Times New Roman"/>
            <w:sz w:val="24"/>
            <w:szCs w:val="24"/>
            <w:lang w:eastAsia="en-GB"/>
          </w:rPr>
          <w:t xml:space="preserve">into </w:t>
        </w:r>
      </w:ins>
      <w:r w:rsidRPr="000E3439">
        <w:rPr>
          <w:rFonts w:ascii="Work Sans" w:eastAsia="Times New Roman" w:hAnsi="Work Sans" w:cs="Times New Roman"/>
          <w:sz w:val="24"/>
          <w:szCs w:val="24"/>
          <w:lang w:eastAsia="en-GB"/>
        </w:rPr>
        <w:t xml:space="preserve">consideration </w:t>
      </w:r>
      <w:del w:id="13" w:author="Y Arafa" w:date="2024-04-17T17:49:00Z">
        <w:r w:rsidRPr="000E3439" w:rsidDel="00317F0C">
          <w:rPr>
            <w:rFonts w:ascii="Work Sans" w:eastAsia="Times New Roman" w:hAnsi="Work Sans" w:cs="Times New Roman"/>
            <w:sz w:val="24"/>
            <w:szCs w:val="24"/>
            <w:lang w:eastAsia="en-GB"/>
          </w:rPr>
          <w:delText xml:space="preserve">of </w:delText>
        </w:r>
      </w:del>
      <w:r w:rsidRPr="000E3439">
        <w:rPr>
          <w:rFonts w:ascii="Work Sans" w:eastAsia="Times New Roman" w:hAnsi="Work Sans" w:cs="Times New Roman"/>
          <w:sz w:val="24"/>
          <w:szCs w:val="24"/>
          <w:lang w:eastAsia="en-GB"/>
        </w:rPr>
        <w:t>the current circumstances</w:t>
      </w:r>
      <w:commentRangeEnd w:id="11"/>
      <w:r w:rsidR="009F3C00">
        <w:rPr>
          <w:rStyle w:val="CommentReference"/>
        </w:rPr>
        <w:commentReference w:id="11"/>
      </w:r>
      <w:r w:rsidRPr="000E3439">
        <w:rPr>
          <w:rFonts w:ascii="Work Sans" w:eastAsia="Times New Roman" w:hAnsi="Work Sans" w:cs="Times New Roman"/>
          <w:sz w:val="24"/>
          <w:szCs w:val="24"/>
          <w:lang w:eastAsia="en-GB"/>
        </w:rPr>
        <w:t>.</w:t>
      </w:r>
    </w:p>
    <w:p w14:paraId="77438ACD" w14:textId="162B3A10" w:rsidR="000E3439" w:rsidRPr="004F502E" w:rsidRDefault="000E3439" w:rsidP="00A903E8">
      <w:pPr>
        <w:pStyle w:val="Heading2"/>
        <w:numPr>
          <w:ilvl w:val="1"/>
          <w:numId w:val="4"/>
        </w:numPr>
      </w:pPr>
      <w:bookmarkStart w:id="14" w:name="_Toc164099932"/>
      <w:commentRangeStart w:id="15"/>
      <w:r w:rsidRPr="000E3439">
        <w:t>The Difficulty of Programming Education</w:t>
      </w:r>
      <w:bookmarkEnd w:id="14"/>
      <w:commentRangeEnd w:id="15"/>
      <w:r w:rsidR="00C11C79">
        <w:rPr>
          <w:rStyle w:val="CommentReference"/>
          <w:rFonts w:asciiTheme="minorHAnsi" w:eastAsiaTheme="minorHAnsi" w:hAnsiTheme="minorHAnsi" w:cstheme="minorBidi"/>
          <w:b w:val="0"/>
          <w:bCs w:val="0"/>
          <w:lang w:eastAsia="en-US"/>
        </w:rPr>
        <w:commentReference w:id="15"/>
      </w:r>
    </w:p>
    <w:p w14:paraId="48254F70" w14:textId="05E93673" w:rsidR="00A903E8" w:rsidRPr="000E3439" w:rsidRDefault="000E3439"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0E3439">
        <w:rPr>
          <w:rFonts w:ascii="Work Sans" w:eastAsia="Times New Roman" w:hAnsi="Work Sans" w:cs="Times New Roman"/>
          <w:sz w:val="24"/>
          <w:szCs w:val="24"/>
          <w:lang w:eastAsia="en-GB"/>
        </w:rPr>
        <w:t xml:space="preserve">Programming, particularly alongside a language as adaptable and extensively utilised as Python, is a field that merges rational reasoning with innovative </w:t>
      </w:r>
      <w:commentRangeStart w:id="16"/>
      <w:r w:rsidRPr="000E3439">
        <w:rPr>
          <w:rFonts w:ascii="Work Sans" w:eastAsia="Times New Roman" w:hAnsi="Work Sans" w:cs="Times New Roman"/>
          <w:sz w:val="24"/>
          <w:szCs w:val="24"/>
          <w:lang w:eastAsia="en-GB"/>
        </w:rPr>
        <w:t>troubleshooting</w:t>
      </w:r>
      <w:commentRangeEnd w:id="16"/>
      <w:r w:rsidR="009F3C00">
        <w:rPr>
          <w:rStyle w:val="CommentReference"/>
        </w:rPr>
        <w:commentReference w:id="16"/>
      </w:r>
      <w:r w:rsidRPr="000E3439">
        <w:rPr>
          <w:rFonts w:ascii="Work Sans" w:eastAsia="Times New Roman" w:hAnsi="Work Sans" w:cs="Times New Roman"/>
          <w:sz w:val="24"/>
          <w:szCs w:val="24"/>
          <w:lang w:eastAsia="en-GB"/>
        </w:rPr>
        <w:t xml:space="preserve">. Despite this, the conceptual nature of coding and the first difficulty in learning might be intimidating for people new to it. Conventional educational paradigms, which heavily rely on memory and passive learning, are not well-suited to tackle the challenges they face. As a result, </w:t>
      </w:r>
      <w:r w:rsidRPr="000E3439">
        <w:rPr>
          <w:rFonts w:ascii="Work Sans" w:eastAsia="Times New Roman" w:hAnsi="Work Sans" w:cs="Times New Roman"/>
          <w:sz w:val="24"/>
          <w:szCs w:val="24"/>
          <w:lang w:eastAsia="en-GB"/>
        </w:rPr>
        <w:lastRenderedPageBreak/>
        <w:t>learners frequently feel overwhelmed and detached from how their abilities may be used in real-world situations</w:t>
      </w:r>
      <w:commentRangeStart w:id="17"/>
      <w:r w:rsidRPr="000E3439">
        <w:rPr>
          <w:rFonts w:ascii="Work Sans" w:eastAsia="Times New Roman" w:hAnsi="Work Sans" w:cs="Times New Roman"/>
          <w:sz w:val="24"/>
          <w:szCs w:val="24"/>
          <w:lang w:eastAsia="en-GB"/>
        </w:rPr>
        <w:t>.</w:t>
      </w:r>
      <w:commentRangeEnd w:id="17"/>
      <w:r w:rsidR="009818B9">
        <w:rPr>
          <w:rStyle w:val="CommentReference"/>
        </w:rPr>
        <w:commentReference w:id="17"/>
      </w:r>
    </w:p>
    <w:p w14:paraId="093F6195" w14:textId="0642E420" w:rsidR="005B06AC" w:rsidRPr="000E3439" w:rsidRDefault="000E3439" w:rsidP="00A903E8">
      <w:pPr>
        <w:pStyle w:val="Heading2"/>
        <w:numPr>
          <w:ilvl w:val="1"/>
          <w:numId w:val="3"/>
        </w:numPr>
      </w:pPr>
      <w:bookmarkStart w:id="18" w:name="_Toc164099933"/>
      <w:r w:rsidRPr="000E3439">
        <w:t>Gamification: A Revolutionary Approach to Learning</w:t>
      </w:r>
      <w:bookmarkEnd w:id="18"/>
    </w:p>
    <w:p w14:paraId="55A8372A" w14:textId="7757B2D9" w:rsidR="000E3439" w:rsidRPr="000E3439" w:rsidRDefault="000E3439" w:rsidP="00A903E8">
      <w:pPr>
        <w:shd w:val="clear" w:color="auto" w:fill="FFFFFF"/>
        <w:spacing w:after="100" w:afterAutospacing="1" w:line="360" w:lineRule="auto"/>
        <w:ind w:left="720"/>
        <w:rPr>
          <w:rFonts w:ascii="Work Sans" w:eastAsia="Times New Roman" w:hAnsi="Work Sans" w:cs="Times New Roman"/>
          <w:sz w:val="24"/>
          <w:szCs w:val="24"/>
          <w:lang w:eastAsia="en-GB"/>
        </w:rPr>
      </w:pPr>
      <w:r w:rsidRPr="000E3439">
        <w:rPr>
          <w:rFonts w:ascii="Work Sans" w:eastAsia="Times New Roman" w:hAnsi="Work Sans" w:cs="Times New Roman"/>
          <w:sz w:val="24"/>
          <w:szCs w:val="24"/>
          <w:lang w:eastAsia="en-GB"/>
        </w:rPr>
        <w:t xml:space="preserve">As a </w:t>
      </w:r>
      <w:proofErr w:type="gramStart"/>
      <w:r w:rsidRPr="000E3439">
        <w:rPr>
          <w:rFonts w:ascii="Work Sans" w:eastAsia="Times New Roman" w:hAnsi="Work Sans" w:cs="Times New Roman"/>
          <w:sz w:val="24"/>
          <w:szCs w:val="24"/>
          <w:lang w:eastAsia="en-GB"/>
        </w:rPr>
        <w:t>result</w:t>
      </w:r>
      <w:proofErr w:type="gramEnd"/>
      <w:r w:rsidRPr="000E3439">
        <w:rPr>
          <w:rFonts w:ascii="Work Sans" w:eastAsia="Times New Roman" w:hAnsi="Work Sans" w:cs="Times New Roman"/>
          <w:sz w:val="24"/>
          <w:szCs w:val="24"/>
          <w:lang w:eastAsia="en-GB"/>
        </w:rPr>
        <w:t xml:space="preserve"> </w:t>
      </w:r>
      <w:del w:id="19" w:author="Y Arafa" w:date="2024-04-17T17:50:00Z">
        <w:r w:rsidRPr="000E3439" w:rsidDel="00317F0C">
          <w:rPr>
            <w:rFonts w:ascii="Work Sans" w:eastAsia="Times New Roman" w:hAnsi="Work Sans" w:cs="Times New Roman"/>
            <w:sz w:val="24"/>
            <w:szCs w:val="24"/>
            <w:lang w:eastAsia="en-GB"/>
          </w:rPr>
          <w:delText xml:space="preserve">to </w:delText>
        </w:r>
      </w:del>
      <w:ins w:id="20" w:author="Y Arafa" w:date="2024-04-17T17:50:00Z">
        <w:r w:rsidR="00317F0C">
          <w:rPr>
            <w:rFonts w:ascii="Work Sans" w:eastAsia="Times New Roman" w:hAnsi="Work Sans" w:cs="Times New Roman"/>
            <w:sz w:val="24"/>
            <w:szCs w:val="24"/>
            <w:lang w:eastAsia="en-GB"/>
          </w:rPr>
          <w:t>of</w:t>
        </w:r>
        <w:r w:rsidR="00317F0C" w:rsidRPr="000E3439">
          <w:rPr>
            <w:rFonts w:ascii="Work Sans" w:eastAsia="Times New Roman" w:hAnsi="Work Sans" w:cs="Times New Roman"/>
            <w:sz w:val="24"/>
            <w:szCs w:val="24"/>
            <w:lang w:eastAsia="en-GB"/>
          </w:rPr>
          <w:t xml:space="preserve"> </w:t>
        </w:r>
      </w:ins>
      <w:r w:rsidRPr="000E3439">
        <w:rPr>
          <w:rFonts w:ascii="Work Sans" w:eastAsia="Times New Roman" w:hAnsi="Work Sans" w:cs="Times New Roman"/>
          <w:sz w:val="24"/>
          <w:szCs w:val="24"/>
          <w:lang w:eastAsia="en-GB"/>
        </w:rPr>
        <w:t>the limitations of traditional teaching approaches, educators and developers are now investigating the possibilities of gamification in learning. This approach incorporates game dynamics to enhance engagement, motivation, and recall of educational information. Gamification harnesses the built-in motivation of learners by including features like stories, challenges, and rewards to create a learning experience that is both effective and fundamentally pleasurable</w:t>
      </w:r>
      <w:commentRangeStart w:id="21"/>
      <w:r w:rsidRPr="000E3439">
        <w:rPr>
          <w:rFonts w:ascii="Work Sans" w:eastAsia="Times New Roman" w:hAnsi="Work Sans" w:cs="Times New Roman"/>
          <w:sz w:val="24"/>
          <w:szCs w:val="24"/>
          <w:lang w:eastAsia="en-GB"/>
        </w:rPr>
        <w:t>.</w:t>
      </w:r>
      <w:commentRangeEnd w:id="21"/>
      <w:r w:rsidR="00BF5DF8">
        <w:rPr>
          <w:rStyle w:val="CommentReference"/>
        </w:rPr>
        <w:commentReference w:id="21"/>
      </w:r>
    </w:p>
    <w:p w14:paraId="50A0E18A" w14:textId="08301B48" w:rsidR="000E3439" w:rsidRPr="00A903E8" w:rsidRDefault="000E3439" w:rsidP="00A903E8">
      <w:pPr>
        <w:pStyle w:val="Heading2"/>
        <w:numPr>
          <w:ilvl w:val="1"/>
          <w:numId w:val="3"/>
        </w:numPr>
      </w:pPr>
      <w:bookmarkStart w:id="22" w:name="_Toc164099934"/>
      <w:commentRangeStart w:id="23"/>
      <w:r w:rsidRPr="00A903E8">
        <w:t xml:space="preserve">Introducing </w:t>
      </w:r>
      <w:proofErr w:type="spellStart"/>
      <w:r w:rsidRPr="00A903E8">
        <w:t>PyAdventures</w:t>
      </w:r>
      <w:bookmarkEnd w:id="22"/>
      <w:commentRangeEnd w:id="23"/>
      <w:proofErr w:type="spellEnd"/>
      <w:r w:rsidR="0042174D">
        <w:rPr>
          <w:rStyle w:val="CommentReference"/>
          <w:rFonts w:asciiTheme="minorHAnsi" w:eastAsiaTheme="minorHAnsi" w:hAnsiTheme="minorHAnsi" w:cstheme="minorBidi"/>
          <w:b w:val="0"/>
          <w:bCs w:val="0"/>
          <w:lang w:eastAsia="en-US"/>
        </w:rPr>
        <w:commentReference w:id="23"/>
      </w:r>
    </w:p>
    <w:p w14:paraId="69E8C57E" w14:textId="5EDA8FF3" w:rsidR="00C71A62" w:rsidRDefault="000E3439"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0E3439">
        <w:rPr>
          <w:rFonts w:ascii="Work Sans" w:eastAsia="Times New Roman" w:hAnsi="Work Sans" w:cs="Times New Roman"/>
          <w:sz w:val="24"/>
          <w:szCs w:val="24"/>
          <w:lang w:eastAsia="en-GB"/>
        </w:rPr>
        <w:t>PyAdventures is a game-based learning platform that aims to demystify Python programming using an innovative way. PyAdventures incorporates programming problems inside an engaging story to guide learners through the essential concepts of Python, starting with fundamental syntax and constructions and progressing to advanced programming paradigms. The game's distinctive framework encourages players to acquire knowledge through practical experience, actively implementing concepts in numerous scenarios to solve tasks and develop in the narrative.</w:t>
      </w:r>
    </w:p>
    <w:p w14:paraId="6A283D05" w14:textId="593B0577" w:rsidR="003875C8" w:rsidRPr="006F5B3F" w:rsidRDefault="003875C8" w:rsidP="006F5B3F">
      <w:pPr>
        <w:pStyle w:val="Heading2"/>
        <w:numPr>
          <w:ilvl w:val="1"/>
          <w:numId w:val="3"/>
        </w:numPr>
      </w:pPr>
      <w:bookmarkStart w:id="24" w:name="_Toc164099935"/>
      <w:r w:rsidRPr="006F5B3F">
        <w:t>Purposes and Structure</w:t>
      </w:r>
      <w:bookmarkEnd w:id="24"/>
    </w:p>
    <w:p w14:paraId="572CDB96" w14:textId="484D82FE" w:rsidR="003875C8" w:rsidRPr="003875C8" w:rsidRDefault="003875C8" w:rsidP="006F5B3F">
      <w:pPr>
        <w:shd w:val="clear" w:color="auto" w:fill="FFFFFF"/>
        <w:spacing w:after="100" w:afterAutospacing="1" w:line="360" w:lineRule="auto"/>
        <w:ind w:left="720"/>
        <w:rPr>
          <w:rFonts w:ascii="Work Sans" w:eastAsia="Times New Roman" w:hAnsi="Work Sans" w:cs="Times New Roman"/>
          <w:sz w:val="24"/>
          <w:szCs w:val="24"/>
          <w:lang w:eastAsia="en-GB"/>
        </w:rPr>
      </w:pPr>
      <w:r w:rsidRPr="003875C8">
        <w:rPr>
          <w:rFonts w:ascii="Work Sans" w:eastAsia="Times New Roman" w:hAnsi="Work Sans" w:cs="Times New Roman"/>
          <w:sz w:val="24"/>
          <w:szCs w:val="24"/>
          <w:lang w:eastAsia="en-GB"/>
        </w:rPr>
        <w:t>The main goals of PyAdventures could potentially be summed up in three ways:</w:t>
      </w:r>
    </w:p>
    <w:p w14:paraId="6EF0EF04" w14:textId="77777777" w:rsidR="003875C8" w:rsidRPr="003875C8" w:rsidRDefault="003875C8" w:rsidP="003875C8">
      <w:pPr>
        <w:shd w:val="clear" w:color="auto" w:fill="FFFFFF"/>
        <w:spacing w:after="100" w:afterAutospacing="1" w:line="360" w:lineRule="auto"/>
        <w:ind w:left="720"/>
        <w:rPr>
          <w:rFonts w:ascii="Work Sans" w:eastAsia="Times New Roman" w:hAnsi="Work Sans" w:cs="Times New Roman"/>
          <w:sz w:val="24"/>
          <w:szCs w:val="24"/>
          <w:lang w:eastAsia="en-GB"/>
        </w:rPr>
      </w:pPr>
      <w:proofErr w:type="gramStart"/>
      <w:r w:rsidRPr="003875C8">
        <w:rPr>
          <w:rFonts w:ascii="Work Sans" w:eastAsia="Times New Roman" w:hAnsi="Work Sans" w:cs="Times New Roman"/>
          <w:sz w:val="24"/>
          <w:szCs w:val="24"/>
          <w:lang w:eastAsia="en-GB"/>
        </w:rPr>
        <w:t>In order to</w:t>
      </w:r>
      <w:proofErr w:type="gramEnd"/>
      <w:r w:rsidRPr="003875C8">
        <w:rPr>
          <w:rFonts w:ascii="Work Sans" w:eastAsia="Times New Roman" w:hAnsi="Work Sans" w:cs="Times New Roman"/>
          <w:sz w:val="24"/>
          <w:szCs w:val="24"/>
          <w:lang w:eastAsia="en-GB"/>
        </w:rPr>
        <w:t xml:space="preserve"> reduce the difficulty for beginners to get started, the game aims to offer a user-friendly and easy-to-understand </w:t>
      </w:r>
      <w:r w:rsidRPr="003875C8">
        <w:rPr>
          <w:rFonts w:ascii="Work Sans" w:eastAsia="Times New Roman" w:hAnsi="Work Sans" w:cs="Times New Roman"/>
          <w:sz w:val="24"/>
          <w:szCs w:val="24"/>
          <w:lang w:eastAsia="en-GB"/>
        </w:rPr>
        <w:lastRenderedPageBreak/>
        <w:t>introduction to Python programming that is appealing to individuals with various backgrounds and interests.</w:t>
      </w:r>
    </w:p>
    <w:p w14:paraId="2C0E7161" w14:textId="77777777" w:rsidR="003875C8" w:rsidRPr="003875C8" w:rsidRDefault="003875C8" w:rsidP="003875C8">
      <w:pPr>
        <w:shd w:val="clear" w:color="auto" w:fill="FFFFFF"/>
        <w:spacing w:after="100" w:afterAutospacing="1" w:line="360" w:lineRule="auto"/>
        <w:ind w:left="720"/>
        <w:rPr>
          <w:rFonts w:ascii="Work Sans" w:eastAsia="Times New Roman" w:hAnsi="Work Sans" w:cs="Times New Roman"/>
          <w:sz w:val="24"/>
          <w:szCs w:val="24"/>
          <w:lang w:eastAsia="en-GB"/>
        </w:rPr>
      </w:pPr>
      <w:r w:rsidRPr="003875C8">
        <w:rPr>
          <w:rFonts w:ascii="Work Sans" w:eastAsia="Times New Roman" w:hAnsi="Work Sans" w:cs="Times New Roman"/>
          <w:sz w:val="24"/>
          <w:szCs w:val="24"/>
          <w:lang w:eastAsia="en-GB"/>
        </w:rPr>
        <w:t>To promote engagement and retention: By utilising an interactive story that imbues the learning process with a sense of adventure, reinforcing concepts through application and repetition in a streamlined and pleasant manner.</w:t>
      </w:r>
    </w:p>
    <w:p w14:paraId="412052B5" w14:textId="77777777" w:rsidR="003875C8" w:rsidRPr="003875C8" w:rsidRDefault="003875C8" w:rsidP="003875C8">
      <w:pPr>
        <w:shd w:val="clear" w:color="auto" w:fill="FFFFFF"/>
        <w:spacing w:after="100" w:afterAutospacing="1" w:line="360" w:lineRule="auto"/>
        <w:ind w:left="720"/>
        <w:rPr>
          <w:rFonts w:ascii="Work Sans" w:eastAsia="Times New Roman" w:hAnsi="Work Sans" w:cs="Times New Roman"/>
          <w:sz w:val="24"/>
          <w:szCs w:val="24"/>
          <w:lang w:eastAsia="en-GB"/>
        </w:rPr>
      </w:pPr>
      <w:r w:rsidRPr="003875C8">
        <w:rPr>
          <w:rFonts w:ascii="Work Sans" w:eastAsia="Times New Roman" w:hAnsi="Work Sans" w:cs="Times New Roman"/>
          <w:sz w:val="24"/>
          <w:szCs w:val="24"/>
          <w:lang w:eastAsia="en-GB"/>
        </w:rPr>
        <w:t>For educators to establish a positive learning environment, it is important to embrace the concept of the fact that mistakes are an integral part of the learning process. Providing prompt and constructive feedback, as well as rewarding progress, allows to create confidence and competence in aspiring programmers.</w:t>
      </w:r>
    </w:p>
    <w:p w14:paraId="12252B71" w14:textId="01D143A2" w:rsidR="003875C8" w:rsidRPr="003875C8" w:rsidRDefault="003875C8"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3875C8">
        <w:rPr>
          <w:rFonts w:ascii="Work Sans" w:eastAsia="Times New Roman" w:hAnsi="Work Sans" w:cs="Times New Roman"/>
          <w:sz w:val="24"/>
          <w:szCs w:val="24"/>
          <w:lang w:eastAsia="en-GB"/>
        </w:rPr>
        <w:t>PyAdventures is organised into chapters that cover different programming principles. It uses multiple-choice questions that evaluate theoretical understanding and drag-and-drop coding tasks for practice with code. The store system in place offers distinct encouragement to players based on their accomplishments, enabling them to get guidance and improve the learning process by making strategic choices. Quizzes at the end of each chapter highlight the information learned and help solidify and maintain the knowledge acquired, preparing for more difficult tasks.</w:t>
      </w:r>
    </w:p>
    <w:p w14:paraId="6D941698" w14:textId="008F362C" w:rsidR="003875C8" w:rsidRDefault="003875C8" w:rsidP="003875C8">
      <w:pPr>
        <w:shd w:val="clear" w:color="auto" w:fill="FFFFFF"/>
        <w:spacing w:after="100" w:afterAutospacing="1" w:line="360" w:lineRule="auto"/>
        <w:ind w:left="720"/>
        <w:rPr>
          <w:rFonts w:ascii="Work Sans" w:eastAsia="Times New Roman" w:hAnsi="Work Sans" w:cs="Times New Roman"/>
          <w:sz w:val="24"/>
          <w:szCs w:val="24"/>
          <w:lang w:eastAsia="en-GB"/>
        </w:rPr>
      </w:pPr>
      <w:r w:rsidRPr="003875C8">
        <w:rPr>
          <w:rFonts w:ascii="Work Sans" w:eastAsia="Times New Roman" w:hAnsi="Work Sans" w:cs="Times New Roman"/>
          <w:sz w:val="24"/>
          <w:szCs w:val="24"/>
          <w:lang w:eastAsia="en-GB"/>
        </w:rPr>
        <w:t>Continuing to delve deeper into the report, the pedagogical will be investigated the underpinnings of PyAdventures, the design and development process that brought it to life, and the feedback-driven iterations that have refined its educational impact. The goal of this study is to offer an in-depth evaluation of PyAdventures' impact on the educational technology sector and its capacity to stimulate future advancements in programming instruction.</w:t>
      </w:r>
    </w:p>
    <w:p w14:paraId="7882D6F2" w14:textId="77777777" w:rsidR="00C71A62" w:rsidRDefault="00C71A62" w:rsidP="001B4CDA">
      <w:pPr>
        <w:shd w:val="clear" w:color="auto" w:fill="FFFFFF"/>
        <w:spacing w:after="100" w:afterAutospacing="1" w:line="360" w:lineRule="auto"/>
        <w:rPr>
          <w:rFonts w:ascii="Work Sans" w:eastAsia="Times New Roman" w:hAnsi="Work Sans" w:cs="Times New Roman"/>
          <w:sz w:val="24"/>
          <w:szCs w:val="24"/>
          <w:lang w:eastAsia="en-GB"/>
        </w:rPr>
      </w:pPr>
    </w:p>
    <w:p w14:paraId="146B9F64" w14:textId="77777777" w:rsidR="007836F9" w:rsidRPr="000E3439" w:rsidRDefault="007836F9" w:rsidP="001B4CDA">
      <w:pPr>
        <w:shd w:val="clear" w:color="auto" w:fill="FFFFFF"/>
        <w:spacing w:after="100" w:afterAutospacing="1" w:line="360" w:lineRule="auto"/>
        <w:rPr>
          <w:rFonts w:ascii="Work Sans" w:eastAsia="Times New Roman" w:hAnsi="Work Sans" w:cs="Times New Roman"/>
          <w:sz w:val="24"/>
          <w:szCs w:val="24"/>
          <w:lang w:eastAsia="en-GB"/>
        </w:rPr>
      </w:pPr>
    </w:p>
    <w:p w14:paraId="6AE642E2" w14:textId="7B289FC2" w:rsidR="005B06AC" w:rsidRDefault="00A616E3" w:rsidP="006F5B3F">
      <w:pPr>
        <w:pStyle w:val="Heading1"/>
        <w:numPr>
          <w:ilvl w:val="0"/>
          <w:numId w:val="3"/>
        </w:numPr>
        <w:rPr>
          <w:rFonts w:eastAsia="Times New Roman"/>
          <w:lang w:eastAsia="en-GB"/>
        </w:rPr>
      </w:pPr>
      <w:bookmarkStart w:id="25" w:name="_Toc164099936"/>
      <w:commentRangeStart w:id="26"/>
      <w:r>
        <w:rPr>
          <w:rFonts w:eastAsia="Times New Roman"/>
          <w:lang w:eastAsia="en-GB"/>
        </w:rPr>
        <w:lastRenderedPageBreak/>
        <w:t>Literature Review</w:t>
      </w:r>
      <w:bookmarkEnd w:id="25"/>
      <w:commentRangeEnd w:id="26"/>
      <w:r w:rsidR="00A87A56">
        <w:rPr>
          <w:rStyle w:val="CommentReference"/>
          <w:rFonts w:asciiTheme="minorHAnsi" w:eastAsiaTheme="minorHAnsi" w:hAnsiTheme="minorHAnsi" w:cstheme="minorBidi"/>
          <w:color w:val="auto"/>
        </w:rPr>
        <w:commentReference w:id="26"/>
      </w:r>
    </w:p>
    <w:p w14:paraId="4492C26C" w14:textId="38496C43" w:rsidR="00202F8A" w:rsidRPr="007D20E9" w:rsidRDefault="00202F8A" w:rsidP="007D20E9">
      <w:pPr>
        <w:pStyle w:val="Heading2"/>
      </w:pPr>
      <w:bookmarkStart w:id="27" w:name="_Toc164099937"/>
      <w:r>
        <w:t>2</w:t>
      </w:r>
      <w:r w:rsidRPr="00C71A62">
        <w:t>.1. What is Gamification?</w:t>
      </w:r>
      <w:bookmarkEnd w:id="27"/>
      <w:r>
        <w:tab/>
      </w:r>
    </w:p>
    <w:p w14:paraId="340D26B5" w14:textId="6207D9BB" w:rsidR="00BE5B58" w:rsidRDefault="00C71A62" w:rsidP="00C71A62">
      <w:pPr>
        <w:spacing w:line="360" w:lineRule="auto"/>
        <w:ind w:left="720"/>
        <w:rPr>
          <w:rFonts w:ascii="Work Sans" w:hAnsi="Work Sans"/>
          <w:sz w:val="24"/>
          <w:szCs w:val="24"/>
        </w:rPr>
      </w:pPr>
      <w:r w:rsidRPr="00C71A62">
        <w:rPr>
          <w:rFonts w:ascii="Work Sans" w:hAnsi="Work Sans"/>
          <w:sz w:val="24"/>
          <w:szCs w:val="24"/>
        </w:rPr>
        <w:t xml:space="preserve">When used efficiently game-based methods or gamification may properly engage, inform, and educate. Gabe </w:t>
      </w:r>
      <w:proofErr w:type="spellStart"/>
      <w:r w:rsidRPr="00C71A62">
        <w:rPr>
          <w:rFonts w:ascii="Work Sans" w:hAnsi="Work Sans"/>
          <w:sz w:val="24"/>
          <w:szCs w:val="24"/>
        </w:rPr>
        <w:t>Zichermann</w:t>
      </w:r>
      <w:proofErr w:type="spellEnd"/>
      <w:r w:rsidRPr="00C71A62">
        <w:rPr>
          <w:rFonts w:ascii="Work Sans" w:hAnsi="Work Sans"/>
          <w:sz w:val="24"/>
          <w:szCs w:val="24"/>
        </w:rPr>
        <w:t xml:space="preserve">, author of the book "Game-Based Marketing," provides an easily understood summary of gamification as the use of game ideas and mechanics to effectively engage audiences while tackling challenges. Amy Jo Kim, the author of "Community Building on the Web" and a well-known creator of social games, has provided a clear overview of gamification as the use of game concepts </w:t>
      </w:r>
      <w:del w:id="28" w:author="Y Arafa" w:date="2024-04-17T17:50:00Z">
        <w:r w:rsidRPr="00C71A62" w:rsidDel="00317F0C">
          <w:rPr>
            <w:rFonts w:ascii="Work Sans" w:hAnsi="Work Sans"/>
            <w:sz w:val="24"/>
            <w:szCs w:val="24"/>
          </w:rPr>
          <w:delText>in order to</w:delText>
        </w:r>
      </w:del>
      <w:ins w:id="29" w:author="Y Arafa" w:date="2024-04-17T17:50:00Z">
        <w:r w:rsidR="00317F0C">
          <w:rPr>
            <w:rFonts w:ascii="Work Sans" w:hAnsi="Work Sans"/>
            <w:sz w:val="24"/>
            <w:szCs w:val="24"/>
          </w:rPr>
          <w:t>to</w:t>
        </w:r>
      </w:ins>
      <w:r w:rsidRPr="00C71A62">
        <w:rPr>
          <w:rFonts w:ascii="Work Sans" w:hAnsi="Work Sans"/>
          <w:sz w:val="24"/>
          <w:szCs w:val="24"/>
        </w:rPr>
        <w:t xml:space="preserve"> improve the attractiveness and engagement of different kinds of activities. According to The Gartner Ground, gamification is the practice of using game concepts in non-game environments, including </w:t>
      </w:r>
      <w:del w:id="30" w:author="Y Arafa" w:date="2024-04-17T17:51:00Z">
        <w:r w:rsidRPr="00C71A62" w:rsidDel="00317F0C">
          <w:rPr>
            <w:rFonts w:ascii="Work Sans" w:hAnsi="Work Sans"/>
            <w:sz w:val="24"/>
            <w:szCs w:val="24"/>
          </w:rPr>
          <w:delText xml:space="preserve">as </w:delText>
        </w:r>
      </w:del>
      <w:r w:rsidRPr="00C71A62">
        <w:rPr>
          <w:rFonts w:ascii="Work Sans" w:hAnsi="Work Sans"/>
          <w:sz w:val="24"/>
          <w:szCs w:val="24"/>
        </w:rPr>
        <w:t>innovation, marketing, training, employee performance, health, and social change</w:t>
      </w:r>
      <w:r w:rsidR="00BE5B58">
        <w:rPr>
          <w:rFonts w:ascii="Work Sans" w:hAnsi="Work Sans"/>
          <w:sz w:val="24"/>
          <w:szCs w:val="24"/>
        </w:rPr>
        <w:t>.</w:t>
      </w:r>
    </w:p>
    <w:p w14:paraId="274939B6" w14:textId="77777777" w:rsidR="00BE5B58" w:rsidRPr="00BE5B58" w:rsidRDefault="00BE5B58" w:rsidP="00BE5B58">
      <w:pPr>
        <w:spacing w:line="360" w:lineRule="auto"/>
        <w:ind w:left="720"/>
        <w:rPr>
          <w:rFonts w:ascii="Work Sans" w:hAnsi="Work Sans"/>
          <w:sz w:val="24"/>
          <w:szCs w:val="24"/>
        </w:rPr>
      </w:pPr>
      <w:r w:rsidRPr="00BE5B58">
        <w:rPr>
          <w:rFonts w:ascii="Work Sans" w:hAnsi="Work Sans"/>
          <w:sz w:val="24"/>
          <w:szCs w:val="24"/>
        </w:rPr>
        <w:t>By combining components from these definitions and eliminating the focus on encouraging individuals to perform tasks they typically find tedious, the term gamification can be defined as follows: "Gamification entails the utilisation of game-based mechanics, aesthetics, and game thinking to captivate individuals, stimulate action, facilitate learning, and address challenges."</w:t>
      </w:r>
    </w:p>
    <w:p w14:paraId="3F37CEE3" w14:textId="4104F692" w:rsidR="00BE5B58" w:rsidRPr="00BE5B58" w:rsidRDefault="00BE5B58" w:rsidP="00BE5B58">
      <w:pPr>
        <w:spacing w:line="360" w:lineRule="auto"/>
        <w:ind w:left="720"/>
        <w:rPr>
          <w:rFonts w:ascii="Work Sans" w:hAnsi="Work Sans"/>
          <w:sz w:val="24"/>
          <w:szCs w:val="24"/>
        </w:rPr>
      </w:pPr>
      <w:r w:rsidRPr="00BE5B58">
        <w:rPr>
          <w:rFonts w:ascii="Work Sans" w:hAnsi="Work Sans"/>
          <w:sz w:val="24"/>
          <w:szCs w:val="24"/>
        </w:rPr>
        <w:t xml:space="preserve">• Based on games. The principles highlighted in the previously mentioned definition of "game" </w:t>
      </w:r>
      <w:del w:id="31" w:author="Y Arafa" w:date="2024-04-17T17:50:00Z">
        <w:r w:rsidRPr="00BE5B58" w:rsidDel="00317F0C">
          <w:rPr>
            <w:rFonts w:ascii="Work Sans" w:hAnsi="Work Sans"/>
            <w:sz w:val="24"/>
            <w:szCs w:val="24"/>
          </w:rPr>
          <w:delText>are applicable</w:delText>
        </w:r>
      </w:del>
      <w:ins w:id="32" w:author="Y Arafa" w:date="2024-04-17T17:50:00Z">
        <w:r w:rsidR="00317F0C">
          <w:rPr>
            <w:rFonts w:ascii="Work Sans" w:hAnsi="Work Sans"/>
            <w:sz w:val="24"/>
            <w:szCs w:val="24"/>
          </w:rPr>
          <w:t>apply</w:t>
        </w:r>
      </w:ins>
      <w:r w:rsidRPr="00BE5B58">
        <w:rPr>
          <w:rFonts w:ascii="Work Sans" w:hAnsi="Work Sans"/>
          <w:sz w:val="24"/>
          <w:szCs w:val="24"/>
        </w:rPr>
        <w:t xml:space="preserve"> to the practice of gamification. The objective is to provide a framework where anyone who is learning, playing, consuming, or working is involved in a conceptual task that is governed by rules, interaction, and feedback, which leads to an accessible result that ideally inspires a psychological reaction. The objective is to develop a game that motivates individuals to dedicate their cognitive resources, time, and effort.</w:t>
      </w:r>
    </w:p>
    <w:p w14:paraId="5B08B726" w14:textId="77777777" w:rsidR="00BE5B58" w:rsidRPr="00BE5B58" w:rsidRDefault="00BE5B58" w:rsidP="00BE5B58">
      <w:pPr>
        <w:spacing w:line="360" w:lineRule="auto"/>
        <w:ind w:left="720"/>
        <w:rPr>
          <w:rFonts w:ascii="Work Sans" w:hAnsi="Work Sans"/>
          <w:sz w:val="24"/>
          <w:szCs w:val="24"/>
        </w:rPr>
      </w:pPr>
      <w:r w:rsidRPr="00BE5B58">
        <w:rPr>
          <w:rFonts w:ascii="Work Sans" w:hAnsi="Work Sans"/>
          <w:sz w:val="24"/>
          <w:szCs w:val="24"/>
        </w:rPr>
        <w:lastRenderedPageBreak/>
        <w:t>• Mechanical principles and concepts. The mechanics of playing a game encompass several elements such as levels, the acquisition of badges, point systems, scores, and time limitations. These are the components that are used in several games. Mechanics alone are insufficient to change a dull experience into an engaging one resembling a game, but they are essential foundational elements applied in the process of gamification.</w:t>
      </w:r>
    </w:p>
    <w:p w14:paraId="78672117" w14:textId="77777777" w:rsidR="00BE5B58" w:rsidRPr="00BE5B58" w:rsidRDefault="00BE5B58" w:rsidP="00BE5B58">
      <w:pPr>
        <w:spacing w:line="360" w:lineRule="auto"/>
        <w:ind w:left="720"/>
        <w:rPr>
          <w:rFonts w:ascii="Work Sans" w:hAnsi="Work Sans"/>
          <w:sz w:val="24"/>
          <w:szCs w:val="24"/>
        </w:rPr>
      </w:pPr>
      <w:r w:rsidRPr="00BE5B58">
        <w:rPr>
          <w:rFonts w:ascii="Work Sans" w:hAnsi="Work Sans"/>
          <w:sz w:val="24"/>
          <w:szCs w:val="24"/>
        </w:rPr>
        <w:t>• The study of aesthetics and the principles that determine it. In the absence of captivating visuals or a meticulously crafted interface, the use of gamification is unlikely to achieve success. The user interface, often known as the aesthetic and functional aspects of an experience, plays a crucial role in the gamification process. The visual perception of an event significantly impacts an individual's willingness to accept gamification.</w:t>
      </w:r>
    </w:p>
    <w:p w14:paraId="276D6BF7" w14:textId="6BDC662F" w:rsidR="00BE5B58" w:rsidRPr="00BE5B58" w:rsidRDefault="00BE5B58" w:rsidP="00BE5B58">
      <w:pPr>
        <w:spacing w:line="360" w:lineRule="auto"/>
        <w:ind w:left="720"/>
        <w:rPr>
          <w:rFonts w:ascii="Work Sans" w:hAnsi="Work Sans"/>
          <w:sz w:val="24"/>
          <w:szCs w:val="24"/>
        </w:rPr>
      </w:pPr>
      <w:r w:rsidRPr="00BE5B58">
        <w:rPr>
          <w:rFonts w:ascii="Work Sans" w:hAnsi="Work Sans"/>
          <w:sz w:val="24"/>
          <w:szCs w:val="24"/>
        </w:rPr>
        <w:t xml:space="preserve">• Game Thinking. Without a doubt, this is the fundamental component of gamification. The concept involves taking a basic action such as jogging or running and transforming it into an activity that has aspects of competition, teamwork, exploration, and storytelling. This is how running becomes </w:t>
      </w:r>
      <w:del w:id="33" w:author="Y Arafa" w:date="2024-04-17T17:51:00Z">
        <w:r w:rsidRPr="00BE5B58" w:rsidDel="00D55408">
          <w:rPr>
            <w:rFonts w:ascii="Work Sans" w:hAnsi="Work Sans"/>
            <w:sz w:val="24"/>
            <w:szCs w:val="24"/>
          </w:rPr>
          <w:delText xml:space="preserve">into </w:delText>
        </w:r>
      </w:del>
      <w:r w:rsidRPr="00BE5B58">
        <w:rPr>
          <w:rFonts w:ascii="Work Sans" w:hAnsi="Work Sans"/>
          <w:sz w:val="24"/>
          <w:szCs w:val="24"/>
        </w:rPr>
        <w:t xml:space="preserve">a social activity. Friends engage in friendly competition while also providing support in a collaborative setting, as the runner recounts their experience of racing </w:t>
      </w:r>
      <w:proofErr w:type="gramStart"/>
      <w:r w:rsidRPr="00BE5B58">
        <w:rPr>
          <w:rFonts w:ascii="Work Sans" w:hAnsi="Work Sans"/>
          <w:sz w:val="24"/>
          <w:szCs w:val="24"/>
        </w:rPr>
        <w:t>a distance of one</w:t>
      </w:r>
      <w:proofErr w:type="gramEnd"/>
      <w:r w:rsidRPr="00BE5B58">
        <w:rPr>
          <w:rFonts w:ascii="Work Sans" w:hAnsi="Work Sans"/>
          <w:sz w:val="24"/>
          <w:szCs w:val="24"/>
        </w:rPr>
        <w:t xml:space="preserve"> thousand miles or escaping zombies. The administration of a virtual factory offers valuable insights into the operations of a real facility. Leadership talents are acquired by leading people on missions. </w:t>
      </w:r>
    </w:p>
    <w:p w14:paraId="2BD398E8" w14:textId="77777777" w:rsidR="00BE5B58" w:rsidRPr="00BE5B58" w:rsidRDefault="00BE5B58" w:rsidP="00BE5B58">
      <w:pPr>
        <w:spacing w:line="360" w:lineRule="auto"/>
        <w:ind w:left="720"/>
        <w:rPr>
          <w:rFonts w:ascii="Work Sans" w:hAnsi="Work Sans"/>
          <w:sz w:val="24"/>
          <w:szCs w:val="24"/>
        </w:rPr>
      </w:pPr>
      <w:r w:rsidRPr="00BE5B58">
        <w:rPr>
          <w:rFonts w:ascii="Work Sans" w:hAnsi="Work Sans"/>
          <w:sz w:val="24"/>
          <w:szCs w:val="24"/>
        </w:rPr>
        <w:t>• Engage. The express objective of the gamification process is to capture an individual's attention and involve them in the established process. The basic objective of gamification is to actively involve individuals.</w:t>
      </w:r>
    </w:p>
    <w:p w14:paraId="6F9DBC44" w14:textId="77777777" w:rsidR="00BE5B58" w:rsidRPr="00BE5B58" w:rsidRDefault="00BE5B58" w:rsidP="00BE5B58">
      <w:pPr>
        <w:spacing w:line="360" w:lineRule="auto"/>
        <w:ind w:left="720"/>
        <w:rPr>
          <w:rFonts w:ascii="Work Sans" w:hAnsi="Work Sans"/>
          <w:sz w:val="24"/>
          <w:szCs w:val="24"/>
        </w:rPr>
      </w:pPr>
      <w:r w:rsidRPr="00BE5B58">
        <w:rPr>
          <w:rFonts w:ascii="Work Sans" w:hAnsi="Work Sans"/>
          <w:sz w:val="24"/>
          <w:szCs w:val="24"/>
        </w:rPr>
        <w:lastRenderedPageBreak/>
        <w:t xml:space="preserve">• People. These individuals can be defined as learners, consumers, or players. These are the people who will be involved in the established process and who will receive encouragement to </w:t>
      </w:r>
      <w:proofErr w:type="gramStart"/>
      <w:r w:rsidRPr="00BE5B58">
        <w:rPr>
          <w:rFonts w:ascii="Work Sans" w:hAnsi="Work Sans"/>
          <w:sz w:val="24"/>
          <w:szCs w:val="24"/>
        </w:rPr>
        <w:t>take action</w:t>
      </w:r>
      <w:proofErr w:type="gramEnd"/>
      <w:r w:rsidRPr="00BE5B58">
        <w:rPr>
          <w:rFonts w:ascii="Work Sans" w:hAnsi="Work Sans"/>
          <w:sz w:val="24"/>
          <w:szCs w:val="24"/>
        </w:rPr>
        <w:t xml:space="preserve">. </w:t>
      </w:r>
    </w:p>
    <w:p w14:paraId="114C818E" w14:textId="77777777" w:rsidR="00BE5B58" w:rsidRPr="00BE5B58" w:rsidRDefault="00BE5B58" w:rsidP="00BE5B58">
      <w:pPr>
        <w:spacing w:line="360" w:lineRule="auto"/>
        <w:ind w:left="720"/>
        <w:rPr>
          <w:rFonts w:ascii="Work Sans" w:hAnsi="Work Sans"/>
          <w:sz w:val="24"/>
          <w:szCs w:val="24"/>
        </w:rPr>
      </w:pPr>
      <w:r w:rsidRPr="00BE5B58">
        <w:rPr>
          <w:rFonts w:ascii="Work Sans" w:hAnsi="Work Sans"/>
          <w:sz w:val="24"/>
          <w:szCs w:val="24"/>
        </w:rPr>
        <w:t xml:space="preserve">• Motivate Action. Motivation is a dynamic process that provides energy and inspiration, as well as a sense of purpose and significance, to one's behaviour and activities. </w:t>
      </w:r>
      <w:proofErr w:type="gramStart"/>
      <w:r w:rsidRPr="00BE5B58">
        <w:rPr>
          <w:rFonts w:ascii="Work Sans" w:hAnsi="Work Sans"/>
          <w:sz w:val="24"/>
          <w:szCs w:val="24"/>
        </w:rPr>
        <w:t>In order for</w:t>
      </w:r>
      <w:proofErr w:type="gramEnd"/>
      <w:r w:rsidRPr="00BE5B58">
        <w:rPr>
          <w:rFonts w:ascii="Work Sans" w:hAnsi="Work Sans"/>
          <w:sz w:val="24"/>
          <w:szCs w:val="24"/>
        </w:rPr>
        <w:t xml:space="preserve"> individuals to be motivated, the task must be at an appropriate level of difficulty, neither too difficult nor too easy. Encouraging involvement in a certain action or activity is a fundamental aspect of gamification. </w:t>
      </w:r>
    </w:p>
    <w:p w14:paraId="3F12DA03" w14:textId="77777777" w:rsidR="00BE5B58" w:rsidRPr="00BE5B58" w:rsidRDefault="00BE5B58" w:rsidP="00BE5B58">
      <w:pPr>
        <w:spacing w:line="360" w:lineRule="auto"/>
        <w:ind w:left="720"/>
        <w:rPr>
          <w:rFonts w:ascii="Work Sans" w:hAnsi="Work Sans"/>
          <w:sz w:val="24"/>
          <w:szCs w:val="24"/>
        </w:rPr>
      </w:pPr>
      <w:r w:rsidRPr="00BE5B58">
        <w:rPr>
          <w:rFonts w:ascii="Work Sans" w:hAnsi="Work Sans"/>
          <w:sz w:val="24"/>
          <w:szCs w:val="24"/>
        </w:rPr>
        <w:t xml:space="preserve">• Promote Learning of knowledge and skills. The use of gamification to encourage learning is effective </w:t>
      </w:r>
      <w:proofErr w:type="gramStart"/>
      <w:r w:rsidRPr="00BE5B58">
        <w:rPr>
          <w:rFonts w:ascii="Work Sans" w:hAnsi="Work Sans"/>
          <w:sz w:val="24"/>
          <w:szCs w:val="24"/>
        </w:rPr>
        <w:t>as a result of</w:t>
      </w:r>
      <w:proofErr w:type="gramEnd"/>
      <w:r w:rsidRPr="00BE5B58">
        <w:rPr>
          <w:rFonts w:ascii="Work Sans" w:hAnsi="Work Sans"/>
          <w:sz w:val="24"/>
          <w:szCs w:val="24"/>
        </w:rPr>
        <w:t xml:space="preserve"> the incorporation of educational psychology principles and instructional strategies that have long been employed by designers of instruction, teachers, and professors. Many professionals in education have often used methods such as assigning points to exercises, providing corrective comments, and promoting collaboration on projects. Gamification adds an additional level of interest and introduces a fresh approach to integrating these aspects into an immersive gaming environment that both inspires and educates learners. </w:t>
      </w:r>
    </w:p>
    <w:p w14:paraId="5C73AF5B" w14:textId="5159B52E" w:rsidR="00202F8A" w:rsidRPr="001B4CDA" w:rsidRDefault="00BE5B58" w:rsidP="001B4CDA">
      <w:pPr>
        <w:spacing w:line="360" w:lineRule="auto"/>
        <w:ind w:left="720"/>
        <w:rPr>
          <w:rFonts w:ascii="Roboto" w:hAnsi="Roboto"/>
          <w:color w:val="2C3E50"/>
          <w:sz w:val="23"/>
          <w:szCs w:val="23"/>
          <w:shd w:val="clear" w:color="auto" w:fill="FFFFFF"/>
        </w:rPr>
      </w:pPr>
      <w:r w:rsidRPr="00BE5B58">
        <w:rPr>
          <w:rFonts w:ascii="Work Sans" w:hAnsi="Work Sans"/>
          <w:sz w:val="24"/>
          <w:szCs w:val="24"/>
        </w:rPr>
        <w:t xml:space="preserve">• Solve problems. Gamification has significant potential to address problems effectively. The collaborative essence of gaming can concentrate the attention of several individuals on addressing a problem. The fundamental competitiveness of games motivates people to strive for excellence </w:t>
      </w:r>
      <w:del w:id="34" w:author="Y Arafa" w:date="2024-04-17T17:51:00Z">
        <w:r w:rsidRPr="00BE5B58" w:rsidDel="00D55408">
          <w:rPr>
            <w:rFonts w:ascii="Work Sans" w:hAnsi="Work Sans"/>
            <w:sz w:val="24"/>
            <w:szCs w:val="24"/>
          </w:rPr>
          <w:delText>in order to</w:delText>
        </w:r>
      </w:del>
      <w:ins w:id="35" w:author="Y Arafa" w:date="2024-04-17T17:51:00Z">
        <w:r w:rsidR="00D55408">
          <w:rPr>
            <w:rFonts w:ascii="Work Sans" w:hAnsi="Work Sans"/>
            <w:sz w:val="24"/>
            <w:szCs w:val="24"/>
          </w:rPr>
          <w:t>to</w:t>
        </w:r>
      </w:ins>
      <w:r w:rsidRPr="00BE5B58">
        <w:rPr>
          <w:rFonts w:ascii="Work Sans" w:hAnsi="Work Sans"/>
          <w:sz w:val="24"/>
          <w:szCs w:val="24"/>
        </w:rPr>
        <w:t xml:space="preserve"> achieve the objective of winning</w:t>
      </w:r>
      <w:r>
        <w:rPr>
          <w:rFonts w:ascii="Work Sans" w:hAnsi="Work Sans"/>
          <w:sz w:val="24"/>
          <w:szCs w:val="24"/>
        </w:rPr>
        <w:t xml:space="preserve"> </w:t>
      </w:r>
      <w:r w:rsidR="00C71A62">
        <w:rPr>
          <w:rFonts w:ascii="Roboto" w:hAnsi="Roboto"/>
          <w:color w:val="2C3E50"/>
          <w:sz w:val="23"/>
          <w:szCs w:val="23"/>
          <w:shd w:val="clear" w:color="auto" w:fill="FFFFFF"/>
        </w:rPr>
        <w:t>(Kapp, 2012).</w:t>
      </w:r>
    </w:p>
    <w:p w14:paraId="28EE73A5" w14:textId="564787CB" w:rsidR="0017077A" w:rsidRDefault="0017077A" w:rsidP="0017077A">
      <w:pPr>
        <w:pStyle w:val="Heading2"/>
        <w:numPr>
          <w:ilvl w:val="1"/>
          <w:numId w:val="3"/>
        </w:numPr>
      </w:pPr>
      <w:bookmarkStart w:id="36" w:name="_Toc164099938"/>
      <w:r>
        <w:t>What is Not Gamification?</w:t>
      </w:r>
      <w:bookmarkEnd w:id="36"/>
    </w:p>
    <w:p w14:paraId="492A849B" w14:textId="1C062ADF" w:rsidR="001B4CDA" w:rsidRDefault="00881237" w:rsidP="007836F9">
      <w:pPr>
        <w:spacing w:line="360" w:lineRule="auto"/>
        <w:ind w:left="720"/>
        <w:rPr>
          <w:rFonts w:ascii="Work Sans" w:hAnsi="Work Sans"/>
          <w:sz w:val="24"/>
          <w:szCs w:val="24"/>
        </w:rPr>
      </w:pPr>
      <w:proofErr w:type="gramStart"/>
      <w:r w:rsidRPr="00881237">
        <w:rPr>
          <w:rFonts w:ascii="Work Sans" w:hAnsi="Work Sans"/>
          <w:sz w:val="24"/>
          <w:szCs w:val="24"/>
        </w:rPr>
        <w:t>Having established the meaning of gamification, there</w:t>
      </w:r>
      <w:proofErr w:type="gramEnd"/>
      <w:r w:rsidRPr="00881237">
        <w:rPr>
          <w:rFonts w:ascii="Work Sans" w:hAnsi="Work Sans"/>
          <w:sz w:val="24"/>
          <w:szCs w:val="24"/>
        </w:rPr>
        <w:t xml:space="preserve"> must be an explanation </w:t>
      </w:r>
      <w:del w:id="37" w:author="Y Arafa" w:date="2024-04-17T17:52:00Z">
        <w:r w:rsidRPr="00881237" w:rsidDel="00D55408">
          <w:rPr>
            <w:rFonts w:ascii="Work Sans" w:hAnsi="Work Sans"/>
            <w:sz w:val="24"/>
            <w:szCs w:val="24"/>
          </w:rPr>
          <w:delText>on </w:delText>
        </w:r>
      </w:del>
      <w:ins w:id="38" w:author="Y Arafa" w:date="2024-04-17T17:52:00Z">
        <w:r w:rsidR="00D55408">
          <w:rPr>
            <w:rFonts w:ascii="Work Sans" w:hAnsi="Work Sans"/>
            <w:sz w:val="24"/>
            <w:szCs w:val="24"/>
          </w:rPr>
          <w:t>of</w:t>
        </w:r>
        <w:r w:rsidR="00D55408" w:rsidRPr="00881237">
          <w:rPr>
            <w:rFonts w:ascii="Work Sans" w:hAnsi="Work Sans"/>
            <w:sz w:val="24"/>
            <w:szCs w:val="24"/>
          </w:rPr>
          <w:t> </w:t>
        </w:r>
      </w:ins>
      <w:r w:rsidRPr="00881237">
        <w:rPr>
          <w:rFonts w:ascii="Work Sans" w:hAnsi="Work Sans"/>
          <w:sz w:val="24"/>
          <w:szCs w:val="24"/>
        </w:rPr>
        <w:t xml:space="preserve">what gamification does not include. Several common misunderstandings about gamification need to be addressed </w:t>
      </w:r>
      <w:proofErr w:type="gramStart"/>
      <w:r w:rsidRPr="00881237">
        <w:rPr>
          <w:rFonts w:ascii="Work Sans" w:hAnsi="Work Sans"/>
          <w:sz w:val="24"/>
          <w:szCs w:val="24"/>
        </w:rPr>
        <w:t>in order to</w:t>
      </w:r>
      <w:proofErr w:type="gramEnd"/>
      <w:r w:rsidRPr="00881237">
        <w:rPr>
          <w:rFonts w:ascii="Work Sans" w:hAnsi="Work Sans"/>
          <w:sz w:val="24"/>
          <w:szCs w:val="24"/>
        </w:rPr>
        <w:t xml:space="preserve"> fully realise its genuine potential. Gamification is Not:</w:t>
      </w:r>
    </w:p>
    <w:p w14:paraId="50058162" w14:textId="74DFCF8F" w:rsidR="00881237" w:rsidRPr="00881237" w:rsidRDefault="00881237" w:rsidP="007836F9">
      <w:pPr>
        <w:spacing w:line="360" w:lineRule="auto"/>
        <w:ind w:left="720"/>
        <w:rPr>
          <w:rFonts w:ascii="Work Sans" w:hAnsi="Work Sans"/>
          <w:sz w:val="24"/>
          <w:szCs w:val="24"/>
        </w:rPr>
      </w:pPr>
      <w:r w:rsidRPr="00881237">
        <w:rPr>
          <w:rFonts w:ascii="Work Sans" w:hAnsi="Work Sans"/>
          <w:sz w:val="24"/>
          <w:szCs w:val="24"/>
        </w:rPr>
        <w:lastRenderedPageBreak/>
        <w:t>• Badges, Points, and Rewards. Unfortunately, the most tedious and least practical aspects of games have been designated as "gamification". However, the true potential of game-based thinking lies in its other components, such as engagement, storytelling, character visualisation, and problem-solving. These are the fundamental principles around which gamification must be constructed. As a result, a small number of individuals are diminishing the significance of the term "gamification" despite its potential to effectively describe the process of enhancing engagement and learning to an even greater extent. Professionals in the field of education who have been incorporating authentic gaming aspects, such as interactivity, storytelling, and problem-solving, must retrieve the term "gamification" and apply it to their own practices.</w:t>
      </w:r>
    </w:p>
    <w:p w14:paraId="3187863F" w14:textId="7185A27B" w:rsidR="00881237" w:rsidRPr="00881237" w:rsidRDefault="00881237" w:rsidP="007836F9">
      <w:pPr>
        <w:spacing w:line="360" w:lineRule="auto"/>
        <w:ind w:left="720"/>
        <w:rPr>
          <w:rFonts w:ascii="Work Sans" w:hAnsi="Work Sans"/>
          <w:sz w:val="24"/>
          <w:szCs w:val="24"/>
        </w:rPr>
      </w:pPr>
      <w:r w:rsidRPr="00881237">
        <w:rPr>
          <w:rFonts w:ascii="Work Sans" w:hAnsi="Work Sans"/>
          <w:sz w:val="24"/>
          <w:szCs w:val="24"/>
        </w:rPr>
        <w:t xml:space="preserve">• Trivialization of the importance of learning. Gamification does not undermine or compromise the concept of "authentic learning." Game spaces are frequently used for serious learning scenarios, which range from military simulations to sales incentives, medical procedure practice, and controlled exam preparation. Engaging in gamified learning may be difficult, challenging, and stressful. Well-crafted games enhance the development of skills, knowledge, and abilities by learners in brief, focused intervals. This </w:t>
      </w:r>
      <w:del w:id="39" w:author="Y Arafa" w:date="2024-04-17T17:52:00Z">
        <w:r w:rsidRPr="00881237" w:rsidDel="00D55408">
          <w:rPr>
            <w:rFonts w:ascii="Work Sans" w:hAnsi="Work Sans"/>
            <w:sz w:val="24"/>
            <w:szCs w:val="24"/>
          </w:rPr>
          <w:delText>is resulting</w:delText>
        </w:r>
      </w:del>
      <w:ins w:id="40" w:author="Y Arafa" w:date="2024-04-17T17:52:00Z">
        <w:r w:rsidR="00D55408">
          <w:rPr>
            <w:rFonts w:ascii="Work Sans" w:hAnsi="Work Sans"/>
            <w:sz w:val="24"/>
            <w:szCs w:val="24"/>
          </w:rPr>
          <w:t>results</w:t>
        </w:r>
      </w:ins>
      <w:r w:rsidRPr="00881237">
        <w:rPr>
          <w:rFonts w:ascii="Work Sans" w:hAnsi="Work Sans"/>
          <w:sz w:val="24"/>
          <w:szCs w:val="24"/>
        </w:rPr>
        <w:t xml:space="preserve"> in prolonged retention and excellent recall. Do not confuse games for learning with games for children. Gamification is a method that aims to speed up the learning process, especially when it comes to complicated subjects and systems thinking. </w:t>
      </w:r>
    </w:p>
    <w:p w14:paraId="28F07325" w14:textId="1FAD5239" w:rsidR="00881237" w:rsidRPr="00881237" w:rsidRDefault="00881237" w:rsidP="007836F9">
      <w:pPr>
        <w:spacing w:line="360" w:lineRule="auto"/>
        <w:ind w:left="720"/>
        <w:rPr>
          <w:rFonts w:ascii="Work Sans" w:hAnsi="Work Sans"/>
          <w:sz w:val="24"/>
          <w:szCs w:val="24"/>
        </w:rPr>
      </w:pPr>
      <w:r w:rsidRPr="00881237">
        <w:rPr>
          <w:rFonts w:ascii="Work Sans" w:hAnsi="Work Sans"/>
          <w:sz w:val="24"/>
          <w:szCs w:val="24"/>
        </w:rPr>
        <w:t xml:space="preserve">• New. Although the idea of gamification has experienced significant growth, the components of gamification are not new. For generations, the military has used "war games," simulations, and goal-oriented experiences to train people. Historians widely believe that Chaturanga, a game from the 7th century, is potentially the earliest known game to employ pieces representing military units on an imaginary battlefield. The game pieces represented troops, </w:t>
      </w:r>
      <w:r w:rsidRPr="00881237">
        <w:rPr>
          <w:rFonts w:ascii="Work Sans" w:hAnsi="Work Sans"/>
          <w:sz w:val="24"/>
          <w:szCs w:val="24"/>
        </w:rPr>
        <w:lastRenderedPageBreak/>
        <w:t>pachyderms, and war chariots, which coordinated on a game board resembling today's chessboard.</w:t>
      </w:r>
    </w:p>
    <w:p w14:paraId="2B7E2457" w14:textId="1C0DDD15" w:rsidR="00881237" w:rsidRPr="00881237" w:rsidRDefault="00881237" w:rsidP="007836F9">
      <w:pPr>
        <w:spacing w:line="360" w:lineRule="auto"/>
        <w:ind w:left="720"/>
        <w:rPr>
          <w:rFonts w:ascii="Work Sans" w:hAnsi="Work Sans"/>
          <w:sz w:val="24"/>
          <w:szCs w:val="24"/>
        </w:rPr>
      </w:pPr>
      <w:r w:rsidRPr="00881237">
        <w:rPr>
          <w:rFonts w:ascii="Work Sans" w:hAnsi="Work Sans"/>
          <w:sz w:val="24"/>
          <w:szCs w:val="24"/>
        </w:rPr>
        <w:t xml:space="preserve">Educators, academic staff, and professional instructors have long employed gamification strategies. Teachers utilise case studies </w:t>
      </w:r>
      <w:proofErr w:type="gramStart"/>
      <w:r w:rsidRPr="00881237">
        <w:rPr>
          <w:rFonts w:ascii="Work Sans" w:hAnsi="Work Sans"/>
          <w:sz w:val="24"/>
          <w:szCs w:val="24"/>
        </w:rPr>
        <w:t>in order to</w:t>
      </w:r>
      <w:proofErr w:type="gramEnd"/>
      <w:r w:rsidRPr="00881237">
        <w:rPr>
          <w:rFonts w:ascii="Work Sans" w:hAnsi="Work Sans"/>
          <w:sz w:val="24"/>
          <w:szCs w:val="24"/>
        </w:rPr>
        <w:t xml:space="preserve"> incorporate narratives, enabling learners to assimilate experiences, generate stimulating tasks to captivate students, </w:t>
      </w:r>
      <w:del w:id="41" w:author="Y Arafa" w:date="2024-04-17T17:52:00Z">
        <w:r w:rsidRPr="00881237" w:rsidDel="00D55408">
          <w:rPr>
            <w:rFonts w:ascii="Work Sans" w:hAnsi="Work Sans"/>
            <w:sz w:val="24"/>
            <w:szCs w:val="24"/>
          </w:rPr>
          <w:delText xml:space="preserve">and </w:delText>
        </w:r>
      </w:del>
      <w:r w:rsidRPr="00881237">
        <w:rPr>
          <w:rFonts w:ascii="Work Sans" w:hAnsi="Work Sans"/>
          <w:sz w:val="24"/>
          <w:szCs w:val="24"/>
        </w:rPr>
        <w:t xml:space="preserve">establish objectives and offer evaluations on advancement, all within a secure setting for learners to improve their abilities. These are all components of gamification. </w:t>
      </w:r>
    </w:p>
    <w:p w14:paraId="6B26A0FE" w14:textId="3E10A596" w:rsidR="00881237" w:rsidRPr="00881237" w:rsidRDefault="00881237" w:rsidP="007836F9">
      <w:pPr>
        <w:spacing w:line="360" w:lineRule="auto"/>
        <w:ind w:left="720"/>
        <w:rPr>
          <w:rFonts w:ascii="Work Sans" w:hAnsi="Work Sans"/>
          <w:sz w:val="24"/>
          <w:szCs w:val="24"/>
        </w:rPr>
      </w:pPr>
      <w:r w:rsidRPr="00881237">
        <w:rPr>
          <w:rFonts w:ascii="Work Sans" w:hAnsi="Work Sans"/>
          <w:sz w:val="24"/>
          <w:szCs w:val="24"/>
        </w:rPr>
        <w:t xml:space="preserve">The distinguishing feature is in the focus on integrating all these components in a captivating way, unified by the notion of gamification. The emphasis on the relationships and interdependencies of these elements is significant. The increasing incorporation of game thinking and game mechanics in the context of performance, learning, and education is prompting a reassessment of the effects of games on both performance and learning. </w:t>
      </w:r>
    </w:p>
    <w:p w14:paraId="148E4085" w14:textId="626E571C" w:rsidR="00881237" w:rsidRPr="00881237" w:rsidRDefault="00881237" w:rsidP="007836F9">
      <w:pPr>
        <w:spacing w:line="360" w:lineRule="auto"/>
        <w:ind w:left="720"/>
        <w:rPr>
          <w:rFonts w:ascii="Work Sans" w:hAnsi="Work Sans"/>
          <w:sz w:val="24"/>
          <w:szCs w:val="24"/>
        </w:rPr>
      </w:pPr>
      <w:r w:rsidRPr="00881237">
        <w:rPr>
          <w:rFonts w:ascii="Work Sans" w:hAnsi="Work Sans"/>
          <w:sz w:val="24"/>
          <w:szCs w:val="24"/>
        </w:rPr>
        <w:t>• Foreign to Learning Professionals in the field of education: It is crucial to acknowledge that learning and development professionals possess distinctive qualifications to lead the implementation of gamification inside organisations. To produce engaging interactive experiences, it is important to bring to the forefront and use the features of interactive design that are embedded inside effective instructional design methodologies. This should be done while developing both online and face-to-face learning events, while also including the most effective aspects of game-based activities.</w:t>
      </w:r>
    </w:p>
    <w:p w14:paraId="367D1EB0" w14:textId="7B6C563B" w:rsidR="00881237" w:rsidRPr="00881237" w:rsidRDefault="00881237" w:rsidP="007836F9">
      <w:pPr>
        <w:spacing w:line="360" w:lineRule="auto"/>
        <w:ind w:left="720"/>
        <w:rPr>
          <w:rFonts w:ascii="Work Sans" w:hAnsi="Work Sans"/>
          <w:sz w:val="24"/>
          <w:szCs w:val="24"/>
        </w:rPr>
      </w:pPr>
      <w:r w:rsidRPr="00881237">
        <w:rPr>
          <w:rFonts w:ascii="Work Sans" w:hAnsi="Work Sans"/>
          <w:sz w:val="24"/>
          <w:szCs w:val="24"/>
        </w:rPr>
        <w:t xml:space="preserve">• Perfect for every educational setting. There are several scenarios in which gamification will be ineffective. Frequently, the field of education effortlessly adopts an innovative concept as the ultimate solution to all educational challenges and excessively promotes it, leading to a strong negative reaction. It is crucial to approach the process of incorporating game elements into content and learning </w:t>
      </w:r>
      <w:r w:rsidRPr="00881237">
        <w:rPr>
          <w:rFonts w:ascii="Work Sans" w:hAnsi="Work Sans"/>
          <w:sz w:val="24"/>
          <w:szCs w:val="24"/>
        </w:rPr>
        <w:lastRenderedPageBreak/>
        <w:t xml:space="preserve">with caution and </w:t>
      </w:r>
      <w:ins w:id="42" w:author="Y Arafa" w:date="2024-04-17T17:52:00Z">
        <w:r w:rsidR="00D55408">
          <w:rPr>
            <w:rFonts w:ascii="Work Sans" w:hAnsi="Work Sans"/>
            <w:sz w:val="24"/>
            <w:szCs w:val="24"/>
          </w:rPr>
          <w:t xml:space="preserve">in </w:t>
        </w:r>
      </w:ins>
      <w:r w:rsidRPr="00881237">
        <w:rPr>
          <w:rFonts w:ascii="Work Sans" w:hAnsi="Work Sans"/>
          <w:sz w:val="24"/>
          <w:szCs w:val="24"/>
        </w:rPr>
        <w:t xml:space="preserve">a systematic manner. If gamification is considered as a universal solution and implemented in every learning scenario, it will rapidly lose its significance and effectiveness. </w:t>
      </w:r>
    </w:p>
    <w:p w14:paraId="5193E5DF" w14:textId="5C66D3BE" w:rsidR="00881237" w:rsidRPr="00881237" w:rsidRDefault="00881237" w:rsidP="007836F9">
      <w:pPr>
        <w:spacing w:line="360" w:lineRule="auto"/>
        <w:ind w:left="720"/>
        <w:rPr>
          <w:rFonts w:ascii="Work Sans" w:hAnsi="Work Sans"/>
          <w:sz w:val="24"/>
          <w:szCs w:val="24"/>
        </w:rPr>
      </w:pPr>
      <w:r w:rsidRPr="00881237">
        <w:rPr>
          <w:rFonts w:ascii="Work Sans" w:hAnsi="Work Sans"/>
          <w:sz w:val="24"/>
          <w:szCs w:val="24"/>
        </w:rPr>
        <w:t xml:space="preserve">• Easy to generate. Developing a successful game or efficiently integrating game elements into </w:t>
      </w:r>
      <w:ins w:id="43" w:author="Y Arafa" w:date="2024-04-17T17:52:00Z">
        <w:r w:rsidR="00D55408">
          <w:rPr>
            <w:rFonts w:ascii="Work Sans" w:hAnsi="Work Sans"/>
            <w:sz w:val="24"/>
            <w:szCs w:val="24"/>
          </w:rPr>
          <w:t xml:space="preserve">the </w:t>
        </w:r>
      </w:ins>
      <w:r w:rsidRPr="00881237">
        <w:rPr>
          <w:rFonts w:ascii="Work Sans" w:hAnsi="Work Sans"/>
          <w:sz w:val="24"/>
          <w:szCs w:val="24"/>
        </w:rPr>
        <w:t>material is a challenging task. Determining the mapping of game features to certain content categories and identifying suitable reward mechanisms for different environments requires extensive design and upfront effort. Furthermore, it requires a significant amount of time to create the appropriate subject, establish the best possible scoring system, and ascertain the most effective means of determining the victorious states. Creating a game that is both enjoyable and educational is a challenging task.</w:t>
      </w:r>
    </w:p>
    <w:p w14:paraId="74F8ED04" w14:textId="1E9AB781" w:rsidR="00202F8A" w:rsidRDefault="00881237" w:rsidP="007836F9">
      <w:pPr>
        <w:spacing w:line="360" w:lineRule="auto"/>
        <w:ind w:left="720"/>
        <w:rPr>
          <w:rFonts w:ascii="Roboto" w:hAnsi="Roboto"/>
          <w:color w:val="2C3E50"/>
          <w:sz w:val="23"/>
          <w:szCs w:val="23"/>
          <w:shd w:val="clear" w:color="auto" w:fill="FFFFFF"/>
        </w:rPr>
      </w:pPr>
      <w:r w:rsidRPr="00881237">
        <w:rPr>
          <w:rFonts w:ascii="Work Sans" w:hAnsi="Work Sans"/>
          <w:sz w:val="24"/>
          <w:szCs w:val="24"/>
        </w:rPr>
        <w:t>• Only Game Mechanics. Simply adding one or two game components to</w:t>
      </w:r>
      <w:del w:id="44" w:author="Y Arafa" w:date="2024-04-17T17:52:00Z">
        <w:r w:rsidRPr="00881237" w:rsidDel="00D55408">
          <w:rPr>
            <w:rFonts w:ascii="Work Sans" w:hAnsi="Work Sans"/>
            <w:sz w:val="24"/>
            <w:szCs w:val="24"/>
          </w:rPr>
          <w:delText xml:space="preserve"> a</w:delText>
        </w:r>
      </w:del>
      <w:r w:rsidRPr="00881237">
        <w:rPr>
          <w:rFonts w:ascii="Work Sans" w:hAnsi="Work Sans"/>
          <w:sz w:val="24"/>
          <w:szCs w:val="24"/>
        </w:rPr>
        <w:t> </w:t>
      </w:r>
      <w:commentRangeStart w:id="45"/>
      <w:r w:rsidRPr="00881237">
        <w:rPr>
          <w:rFonts w:ascii="Work Sans" w:hAnsi="Work Sans"/>
          <w:sz w:val="24"/>
          <w:szCs w:val="24"/>
        </w:rPr>
        <w:t>dull</w:t>
      </w:r>
      <w:commentRangeEnd w:id="45"/>
      <w:r w:rsidR="00D55408">
        <w:rPr>
          <w:rStyle w:val="CommentReference"/>
        </w:rPr>
        <w:commentReference w:id="45"/>
      </w:r>
      <w:r w:rsidRPr="00881237">
        <w:rPr>
          <w:rFonts w:ascii="Work Sans" w:hAnsi="Work Sans"/>
          <w:sz w:val="24"/>
          <w:szCs w:val="24"/>
        </w:rPr>
        <w:t xml:space="preserve"> content is not a productive application of gamification. A serious mistake sometimes made by inexperienced designers or individuals attempting to include gamification is the tendency to concentrate solely on the mechanics of the game, such as scores, points, awards, badges, and similar aspects, while disregarding other crucial factors essential for successful gamification. An optimal strategy is to </w:t>
      </w:r>
      <w:proofErr w:type="gramStart"/>
      <w:r w:rsidRPr="00881237">
        <w:rPr>
          <w:rFonts w:ascii="Work Sans" w:hAnsi="Work Sans"/>
          <w:sz w:val="24"/>
          <w:szCs w:val="24"/>
        </w:rPr>
        <w:t>take into account</w:t>
      </w:r>
      <w:proofErr w:type="gramEnd"/>
      <w:r w:rsidRPr="00881237">
        <w:rPr>
          <w:rFonts w:ascii="Work Sans" w:hAnsi="Work Sans"/>
          <w:sz w:val="24"/>
          <w:szCs w:val="24"/>
        </w:rPr>
        <w:t xml:space="preserve"> the complete experience of the learner rather than focusing just on a few specific features. Storytelling is employed along with the motivating elements of the learning process. The coherence of the overall experience is essential. Missing a piece or part and having an incompatible learning environment might lead to devastating consequences. The interaction between several components, which together surpasses their individual contributions, is what renders an experience important</w:t>
      </w:r>
      <w:r>
        <w:rPr>
          <w:rFonts w:ascii="Work Sans" w:hAnsi="Work Sans"/>
          <w:sz w:val="24"/>
          <w:szCs w:val="24"/>
        </w:rPr>
        <w:t xml:space="preserve"> </w:t>
      </w:r>
      <w:r>
        <w:rPr>
          <w:rFonts w:ascii="Roboto" w:hAnsi="Roboto"/>
          <w:color w:val="2C3E50"/>
          <w:sz w:val="23"/>
          <w:szCs w:val="23"/>
          <w:shd w:val="clear" w:color="auto" w:fill="FFFFFF"/>
        </w:rPr>
        <w:t>(Kapp, 2012).</w:t>
      </w:r>
    </w:p>
    <w:p w14:paraId="4E603562" w14:textId="77777777" w:rsidR="007836F9" w:rsidRPr="001B4CDA" w:rsidRDefault="007836F9" w:rsidP="007836F9">
      <w:pPr>
        <w:spacing w:line="360" w:lineRule="auto"/>
        <w:ind w:left="720"/>
        <w:rPr>
          <w:rFonts w:ascii="Work Sans" w:hAnsi="Work Sans"/>
          <w:b/>
          <w:bCs/>
          <w:sz w:val="24"/>
          <w:szCs w:val="24"/>
        </w:rPr>
      </w:pPr>
    </w:p>
    <w:p w14:paraId="216EEB25" w14:textId="026DDE0D" w:rsidR="00202F8A" w:rsidRDefault="00202F8A" w:rsidP="00202F8A">
      <w:pPr>
        <w:pStyle w:val="Heading3"/>
        <w:rPr>
          <w:rFonts w:eastAsia="Times New Roman"/>
          <w:sz w:val="36"/>
          <w:szCs w:val="36"/>
          <w:lang w:eastAsia="en-GB"/>
        </w:rPr>
      </w:pPr>
      <w:bookmarkStart w:id="46" w:name="_Toc164099939"/>
      <w:r w:rsidRPr="00202F8A">
        <w:rPr>
          <w:rFonts w:eastAsia="Times New Roman"/>
          <w:sz w:val="36"/>
          <w:szCs w:val="36"/>
          <w:lang w:eastAsia="en-GB"/>
        </w:rPr>
        <w:lastRenderedPageBreak/>
        <w:t>2.1.1</w:t>
      </w:r>
      <w:r w:rsidRPr="00202F8A">
        <w:rPr>
          <w:rFonts w:eastAsia="Times New Roman"/>
          <w:sz w:val="32"/>
          <w:szCs w:val="32"/>
          <w:lang w:eastAsia="en-GB"/>
        </w:rPr>
        <w:t>.</w:t>
      </w:r>
      <w:r w:rsidRPr="00202F8A">
        <w:rPr>
          <w:rFonts w:eastAsia="Times New Roman"/>
          <w:sz w:val="36"/>
          <w:szCs w:val="36"/>
          <w:lang w:eastAsia="en-GB"/>
        </w:rPr>
        <w:t xml:space="preserve"> Gamification Impact on PyAdventures</w:t>
      </w:r>
      <w:bookmarkEnd w:id="46"/>
    </w:p>
    <w:p w14:paraId="53217301" w14:textId="77777777" w:rsidR="006203A9" w:rsidRPr="006203A9" w:rsidRDefault="006203A9" w:rsidP="006203A9">
      <w:pPr>
        <w:rPr>
          <w:lang w:eastAsia="en-GB"/>
        </w:rPr>
      </w:pPr>
    </w:p>
    <w:p w14:paraId="51A8C465" w14:textId="6685432C" w:rsidR="000E7C35" w:rsidRDefault="000E7C35" w:rsidP="00A616E3">
      <w:pPr>
        <w:shd w:val="clear" w:color="auto" w:fill="FFFFFF"/>
        <w:spacing w:after="100" w:afterAutospacing="1" w:line="360" w:lineRule="auto"/>
        <w:ind w:left="720"/>
        <w:rPr>
          <w:rFonts w:ascii="Work Sans" w:eastAsia="Times New Roman" w:hAnsi="Work Sans" w:cs="Times New Roman"/>
          <w:sz w:val="24"/>
          <w:szCs w:val="24"/>
          <w:lang w:eastAsia="en-GB"/>
        </w:rPr>
      </w:pPr>
      <w:r w:rsidRPr="000E7C35">
        <w:rPr>
          <w:rFonts w:ascii="Work Sans" w:eastAsia="Times New Roman" w:hAnsi="Work Sans" w:cs="Times New Roman"/>
          <w:sz w:val="24"/>
          <w:szCs w:val="24"/>
          <w:lang w:eastAsia="en-GB"/>
        </w:rPr>
        <w:t>The impact of gamification on improving student engagement has been established by recent research. The study conducted by Chen and Liang (2022) demonstrates that gamification has a positive effect on student engagement by enhancing their enjoyment and self-efficacy. The association emphasises the potential of gamified learning environments, such as PyAdventures, to enhance the attractiveness of instructional content and enhance learning results by increasing students' inherent motivation and happiness. The findings provide empirical evidence for PyAdventures' design philosophy, which highlights the significance of immersive and interactive learning experiences.</w:t>
      </w:r>
    </w:p>
    <w:p w14:paraId="0929AD1D" w14:textId="20AC6E99" w:rsidR="00423E7F" w:rsidRPr="00423E7F" w:rsidRDefault="00423E7F" w:rsidP="000A65C8">
      <w:pPr>
        <w:shd w:val="clear" w:color="auto" w:fill="FFFFFF"/>
        <w:spacing w:after="100" w:afterAutospacing="1" w:line="360" w:lineRule="auto"/>
        <w:ind w:left="720"/>
        <w:rPr>
          <w:rFonts w:ascii="Work Sans" w:eastAsia="Times New Roman" w:hAnsi="Work Sans" w:cs="Times New Roman"/>
          <w:sz w:val="24"/>
          <w:szCs w:val="24"/>
          <w:lang w:eastAsia="en-GB"/>
        </w:rPr>
      </w:pPr>
      <w:r w:rsidRPr="00423E7F">
        <w:rPr>
          <w:rFonts w:ascii="Work Sans" w:eastAsia="Times New Roman" w:hAnsi="Work Sans" w:cs="Times New Roman"/>
          <w:sz w:val="24"/>
          <w:szCs w:val="24"/>
          <w:lang w:eastAsia="en-GB"/>
        </w:rPr>
        <w:t>Building upon the incorporation of gamification in PyAdventures, careful attention is devoted to the shown influence of gamified components in improving student involvement and drive. This method is supported by educational research that emphasises the favourable relationship between interactive, game-based learning environments and heightened student engagement and enthusiasm for the subject matter. PyAdventures leverages this opportunity by incorporating demanding yet approachable programming tasks, quests, and rewards that correspond to educational objectives, therefore not only instructing Python programming but also doing it in a way that is intrinsically stimulating and enjoyable for learners.</w:t>
      </w:r>
    </w:p>
    <w:p w14:paraId="1EE2EE87" w14:textId="36592597" w:rsidR="00423E7F" w:rsidRPr="00423E7F" w:rsidRDefault="00423E7F" w:rsidP="00423E7F">
      <w:pPr>
        <w:shd w:val="clear" w:color="auto" w:fill="FFFFFF"/>
        <w:spacing w:after="100" w:afterAutospacing="1" w:line="360" w:lineRule="auto"/>
        <w:ind w:left="720"/>
        <w:rPr>
          <w:rFonts w:ascii="Work Sans" w:eastAsia="Times New Roman" w:hAnsi="Work Sans" w:cs="Times New Roman"/>
          <w:sz w:val="24"/>
          <w:szCs w:val="24"/>
          <w:lang w:eastAsia="en-GB"/>
        </w:rPr>
      </w:pPr>
      <w:commentRangeStart w:id="47"/>
      <w:proofErr w:type="spellStart"/>
      <w:r w:rsidRPr="00423E7F">
        <w:rPr>
          <w:rFonts w:ascii="Work Sans" w:eastAsia="Times New Roman" w:hAnsi="Work Sans" w:cs="Times New Roman"/>
          <w:sz w:val="24"/>
          <w:szCs w:val="24"/>
          <w:lang w:eastAsia="en-GB"/>
        </w:rPr>
        <w:t>PyAdventures</w:t>
      </w:r>
      <w:proofErr w:type="spellEnd"/>
      <w:r w:rsidRPr="00423E7F">
        <w:rPr>
          <w:rFonts w:ascii="Work Sans" w:eastAsia="Times New Roman" w:hAnsi="Work Sans" w:cs="Times New Roman"/>
          <w:sz w:val="24"/>
          <w:szCs w:val="24"/>
          <w:lang w:eastAsia="en-GB"/>
        </w:rPr>
        <w:t xml:space="preserve"> skilfully integrates gamification with essential educational material, ensuring that every game feature serves the dual function of providing entertainment and knowledge. </w:t>
      </w:r>
      <w:commentRangeEnd w:id="47"/>
      <w:r w:rsidR="00C11C79">
        <w:rPr>
          <w:rStyle w:val="CommentReference"/>
        </w:rPr>
        <w:commentReference w:id="47"/>
      </w:r>
      <w:r w:rsidRPr="00423E7F">
        <w:rPr>
          <w:rFonts w:ascii="Work Sans" w:eastAsia="Times New Roman" w:hAnsi="Work Sans" w:cs="Times New Roman"/>
          <w:sz w:val="24"/>
          <w:szCs w:val="24"/>
          <w:lang w:eastAsia="en-GB"/>
        </w:rPr>
        <w:t xml:space="preserve">This design philosophy is based on the belief that learning is most efficient when it is dynamic, stimulating, and relevant to the situation. PyAdventures uses narrative-driven gaming to explain programming principles, </w:t>
      </w:r>
      <w:r w:rsidRPr="00423E7F">
        <w:rPr>
          <w:rFonts w:ascii="Work Sans" w:eastAsia="Times New Roman" w:hAnsi="Work Sans" w:cs="Times New Roman"/>
          <w:sz w:val="24"/>
          <w:szCs w:val="24"/>
          <w:lang w:eastAsia="en-GB"/>
        </w:rPr>
        <w:lastRenderedPageBreak/>
        <w:t>making abstract ideas more concrete and relevant. This approach helps users to better comprehend and remember the concepts.</w:t>
      </w:r>
    </w:p>
    <w:p w14:paraId="3BDAD66A" w14:textId="284D2DE0" w:rsidR="00423E7F" w:rsidRPr="00423E7F" w:rsidRDefault="00423E7F" w:rsidP="00202F8A">
      <w:pPr>
        <w:shd w:val="clear" w:color="auto" w:fill="FFFFFF"/>
        <w:spacing w:after="100" w:afterAutospacing="1" w:line="360" w:lineRule="auto"/>
        <w:ind w:left="720"/>
        <w:rPr>
          <w:rFonts w:ascii="Work Sans" w:eastAsia="Times New Roman" w:hAnsi="Work Sans" w:cs="Times New Roman"/>
          <w:sz w:val="24"/>
          <w:szCs w:val="24"/>
          <w:lang w:eastAsia="en-GB"/>
        </w:rPr>
      </w:pPr>
      <w:r w:rsidRPr="00423E7F">
        <w:rPr>
          <w:rFonts w:ascii="Work Sans" w:eastAsia="Times New Roman" w:hAnsi="Work Sans" w:cs="Times New Roman"/>
          <w:sz w:val="24"/>
          <w:szCs w:val="24"/>
          <w:lang w:eastAsia="en-GB"/>
        </w:rPr>
        <w:t xml:space="preserve">The paper recognises the difficulties involved in sustaining user interest over a long period of time and the need </w:t>
      </w:r>
      <w:del w:id="48" w:author="Y Arafa" w:date="2024-04-17T17:54:00Z">
        <w:r w:rsidRPr="00423E7F" w:rsidDel="00D55408">
          <w:rPr>
            <w:rFonts w:ascii="Work Sans" w:eastAsia="Times New Roman" w:hAnsi="Work Sans" w:cs="Times New Roman"/>
            <w:sz w:val="24"/>
            <w:szCs w:val="24"/>
            <w:lang w:eastAsia="en-GB"/>
          </w:rPr>
          <w:delText>of finding</w:delText>
        </w:r>
      </w:del>
      <w:ins w:id="49" w:author="Y Arafa" w:date="2024-04-17T17:54:00Z">
        <w:r w:rsidR="00D55408">
          <w:rPr>
            <w:rFonts w:ascii="Work Sans" w:eastAsia="Times New Roman" w:hAnsi="Work Sans" w:cs="Times New Roman"/>
            <w:sz w:val="24"/>
            <w:szCs w:val="24"/>
            <w:lang w:eastAsia="en-GB"/>
          </w:rPr>
          <w:t>to find</w:t>
        </w:r>
      </w:ins>
      <w:r w:rsidRPr="00423E7F">
        <w:rPr>
          <w:rFonts w:ascii="Work Sans" w:eastAsia="Times New Roman" w:hAnsi="Work Sans" w:cs="Times New Roman"/>
          <w:sz w:val="24"/>
          <w:szCs w:val="24"/>
          <w:lang w:eastAsia="en-GB"/>
        </w:rPr>
        <w:t xml:space="preserve"> the right balance between gaming mechanics and instructional material. PyAdventures addresses these difficulties by incorporating adjustable difficulty levels, guaranteeing that the game stays both tough and accessible to a diverse group of learners. Furthermore, the utilisation of feedback loops and iterative design procedures is crucial in enhancing the game, guaranteeing its continuous development to successfully cater to the requirements of its </w:t>
      </w:r>
      <w:r w:rsidR="00202F8A">
        <w:rPr>
          <w:rFonts w:ascii="Work Sans" w:eastAsia="Times New Roman" w:hAnsi="Work Sans" w:cs="Times New Roman"/>
          <w:sz w:val="24"/>
          <w:szCs w:val="24"/>
          <w:lang w:eastAsia="en-GB"/>
        </w:rPr>
        <w:t>users</w:t>
      </w:r>
      <w:r w:rsidRPr="00423E7F">
        <w:rPr>
          <w:rFonts w:ascii="Work Sans" w:eastAsia="Times New Roman" w:hAnsi="Work Sans" w:cs="Times New Roman"/>
          <w:sz w:val="24"/>
          <w:szCs w:val="24"/>
          <w:lang w:eastAsia="en-GB"/>
        </w:rPr>
        <w:t>.</w:t>
      </w:r>
    </w:p>
    <w:p w14:paraId="0DEC82F4" w14:textId="0F743EBC" w:rsidR="000E7C35" w:rsidRDefault="00423E7F" w:rsidP="00423E7F">
      <w:pPr>
        <w:shd w:val="clear" w:color="auto" w:fill="FFFFFF"/>
        <w:spacing w:after="100" w:afterAutospacing="1" w:line="360" w:lineRule="auto"/>
        <w:ind w:left="720"/>
        <w:rPr>
          <w:rFonts w:ascii="Work Sans" w:eastAsia="Times New Roman" w:hAnsi="Work Sans" w:cs="Times New Roman"/>
          <w:sz w:val="24"/>
          <w:szCs w:val="24"/>
          <w:lang w:eastAsia="en-GB"/>
        </w:rPr>
      </w:pPr>
      <w:r w:rsidRPr="00423E7F">
        <w:rPr>
          <w:rFonts w:ascii="Work Sans" w:eastAsia="Times New Roman" w:hAnsi="Work Sans" w:cs="Times New Roman"/>
          <w:sz w:val="24"/>
          <w:szCs w:val="24"/>
          <w:lang w:eastAsia="en-GB"/>
        </w:rPr>
        <w:t xml:space="preserve">By including </w:t>
      </w:r>
      <w:proofErr w:type="gramStart"/>
      <w:r w:rsidRPr="00423E7F">
        <w:rPr>
          <w:rFonts w:ascii="Work Sans" w:eastAsia="Times New Roman" w:hAnsi="Work Sans" w:cs="Times New Roman"/>
          <w:sz w:val="24"/>
          <w:szCs w:val="24"/>
          <w:lang w:eastAsia="en-GB"/>
        </w:rPr>
        <w:t>all of</w:t>
      </w:r>
      <w:proofErr w:type="gramEnd"/>
      <w:r w:rsidRPr="00423E7F">
        <w:rPr>
          <w:rFonts w:ascii="Work Sans" w:eastAsia="Times New Roman" w:hAnsi="Work Sans" w:cs="Times New Roman"/>
          <w:sz w:val="24"/>
          <w:szCs w:val="24"/>
          <w:lang w:eastAsia="en-GB"/>
        </w:rPr>
        <w:t xml:space="preserve"> these variables </w:t>
      </w:r>
      <w:del w:id="50" w:author="Y Arafa" w:date="2024-04-17T17:54:00Z">
        <w:r w:rsidRPr="00423E7F" w:rsidDel="00D55408">
          <w:rPr>
            <w:rFonts w:ascii="Work Sans" w:eastAsia="Times New Roman" w:hAnsi="Work Sans" w:cs="Times New Roman"/>
            <w:sz w:val="24"/>
            <w:szCs w:val="24"/>
            <w:lang w:eastAsia="en-GB"/>
          </w:rPr>
          <w:delText xml:space="preserve">into </w:delText>
        </w:r>
      </w:del>
      <w:ins w:id="51" w:author="Y Arafa" w:date="2024-04-17T17:54:00Z">
        <w:r w:rsidR="00D55408">
          <w:rPr>
            <w:rFonts w:ascii="Work Sans" w:eastAsia="Times New Roman" w:hAnsi="Work Sans" w:cs="Times New Roman"/>
            <w:sz w:val="24"/>
            <w:szCs w:val="24"/>
            <w:lang w:eastAsia="en-GB"/>
          </w:rPr>
          <w:t>in</w:t>
        </w:r>
        <w:r w:rsidR="00D55408" w:rsidRPr="00423E7F">
          <w:rPr>
            <w:rFonts w:ascii="Work Sans" w:eastAsia="Times New Roman" w:hAnsi="Work Sans" w:cs="Times New Roman"/>
            <w:sz w:val="24"/>
            <w:szCs w:val="24"/>
            <w:lang w:eastAsia="en-GB"/>
          </w:rPr>
          <w:t xml:space="preserve"> </w:t>
        </w:r>
      </w:ins>
      <w:r w:rsidRPr="00423E7F">
        <w:rPr>
          <w:rFonts w:ascii="Work Sans" w:eastAsia="Times New Roman" w:hAnsi="Work Sans" w:cs="Times New Roman"/>
          <w:sz w:val="24"/>
          <w:szCs w:val="24"/>
          <w:lang w:eastAsia="en-GB"/>
        </w:rPr>
        <w:t xml:space="preserve">the study, </w:t>
      </w:r>
      <w:proofErr w:type="spellStart"/>
      <w:r w:rsidRPr="00423E7F">
        <w:rPr>
          <w:rFonts w:ascii="Work Sans" w:eastAsia="Times New Roman" w:hAnsi="Work Sans" w:cs="Times New Roman"/>
          <w:sz w:val="24"/>
          <w:szCs w:val="24"/>
          <w:lang w:eastAsia="en-GB"/>
        </w:rPr>
        <w:t>PyAdventures</w:t>
      </w:r>
      <w:proofErr w:type="spellEnd"/>
      <w:r w:rsidRPr="00423E7F">
        <w:rPr>
          <w:rFonts w:ascii="Work Sans" w:eastAsia="Times New Roman" w:hAnsi="Work Sans" w:cs="Times New Roman"/>
          <w:sz w:val="24"/>
          <w:szCs w:val="24"/>
          <w:lang w:eastAsia="en-GB"/>
        </w:rPr>
        <w:t xml:space="preserve"> is not only positioned as an educational tool but also as a case study of the most successful approaches in using gamification in the context of learning. It demonstrates a dedication to developing a learning experience that is both efficient and captivating, relying on the knowledge and suggestions from ongoing educational research.</w:t>
      </w:r>
    </w:p>
    <w:p w14:paraId="58B4BE20" w14:textId="5283309B" w:rsidR="00A616E3" w:rsidRDefault="00A616E3" w:rsidP="00A616E3">
      <w:pPr>
        <w:shd w:val="clear" w:color="auto" w:fill="FFFFFF"/>
        <w:spacing w:after="100" w:afterAutospacing="1" w:line="360" w:lineRule="auto"/>
        <w:ind w:left="720"/>
        <w:rPr>
          <w:rFonts w:ascii="Work Sans" w:eastAsia="Times New Roman" w:hAnsi="Work Sans" w:cs="Times New Roman"/>
          <w:sz w:val="24"/>
          <w:szCs w:val="24"/>
          <w:lang w:eastAsia="en-GB"/>
        </w:rPr>
      </w:pPr>
      <w:r w:rsidRPr="00A616E3">
        <w:rPr>
          <w:rFonts w:ascii="Work Sans" w:eastAsia="Times New Roman" w:hAnsi="Work Sans" w:cs="Times New Roman"/>
          <w:sz w:val="24"/>
          <w:szCs w:val="24"/>
          <w:lang w:eastAsia="en-GB"/>
        </w:rPr>
        <w:t>The growth of digital technology has greatly altered the educational environment, bringing in innovative and creative approaches to learning that address the different needs of modern learners. Out of these options, gamification has become a powerful approach for improving learning experiences, especially in the field of programming education. This literature analysis analyses the theoretical framework of gamification in education, considers how it is implemented in teaching programming principles, and highlights the areas that PyAdventures aims to fill.</w:t>
      </w:r>
    </w:p>
    <w:p w14:paraId="45D1A08C" w14:textId="014AB948" w:rsidR="00966A18" w:rsidRPr="00A616E3" w:rsidRDefault="00966A18"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966A18">
        <w:rPr>
          <w:rFonts w:ascii="Work Sans" w:eastAsia="Times New Roman" w:hAnsi="Work Sans" w:cs="Times New Roman"/>
          <w:sz w:val="24"/>
          <w:szCs w:val="24"/>
          <w:lang w:eastAsia="en-GB"/>
        </w:rPr>
        <w:t xml:space="preserve">PyAdventures differs from traditional gamified educational programmes that strongly emphasise competitive features such as points and leaderboards. Instead, it has a store system where learners can spend coins acquired by properly answering questions to </w:t>
      </w:r>
      <w:r w:rsidRPr="00966A18">
        <w:rPr>
          <w:rFonts w:ascii="Work Sans" w:eastAsia="Times New Roman" w:hAnsi="Work Sans" w:cs="Times New Roman"/>
          <w:sz w:val="24"/>
          <w:szCs w:val="24"/>
          <w:lang w:eastAsia="en-GB"/>
        </w:rPr>
        <w:lastRenderedPageBreak/>
        <w:t>get hints or health points (HP). This system makes learning easier by providing students with supplementary resources to assist in understanding when they encounter difficulties. This aligns with the cognitive evaluation theory, which suggests that external rewards that promote autonomy and competence can enhance intrinsic motivation (Deci &amp; Ryan, 2000)</w:t>
      </w:r>
      <w:r w:rsidR="001B4CDA">
        <w:rPr>
          <w:rFonts w:ascii="Work Sans" w:eastAsia="Times New Roman" w:hAnsi="Work Sans" w:cs="Times New Roman"/>
          <w:sz w:val="24"/>
          <w:szCs w:val="24"/>
          <w:lang w:eastAsia="en-GB"/>
        </w:rPr>
        <w:t>.</w:t>
      </w:r>
    </w:p>
    <w:p w14:paraId="0BBBF6CE" w14:textId="050DE92C" w:rsidR="00A616E3" w:rsidRPr="00A616E3" w:rsidRDefault="006F5B3F" w:rsidP="006F5B3F">
      <w:pPr>
        <w:pStyle w:val="Heading2"/>
      </w:pPr>
      <w:bookmarkStart w:id="52" w:name="_Toc164099940"/>
      <w:r>
        <w:t>2.</w:t>
      </w:r>
      <w:r w:rsidR="00202F8A">
        <w:t>2</w:t>
      </w:r>
      <w:r>
        <w:t xml:space="preserve">. </w:t>
      </w:r>
      <w:r w:rsidR="00A616E3" w:rsidRPr="00A616E3">
        <w:t>Theoretical Structure of Gamification</w:t>
      </w:r>
      <w:bookmarkEnd w:id="52"/>
    </w:p>
    <w:p w14:paraId="4930F898" w14:textId="308FE8E1" w:rsidR="000A65C8" w:rsidRPr="00081FA8" w:rsidRDefault="00A616E3" w:rsidP="00A820F1">
      <w:pPr>
        <w:shd w:val="clear" w:color="auto" w:fill="FFFFFF"/>
        <w:spacing w:after="100" w:afterAutospacing="1" w:line="360" w:lineRule="auto"/>
        <w:ind w:left="720"/>
        <w:rPr>
          <w:rFonts w:ascii="Work Sans" w:eastAsia="Times New Roman" w:hAnsi="Work Sans" w:cs="Times New Roman"/>
          <w:sz w:val="24"/>
          <w:szCs w:val="24"/>
          <w:lang w:eastAsia="en-GB"/>
        </w:rPr>
      </w:pPr>
      <w:r w:rsidRPr="00A616E3">
        <w:rPr>
          <w:rFonts w:ascii="Work Sans" w:eastAsia="Times New Roman" w:hAnsi="Work Sans" w:cs="Times New Roman"/>
          <w:sz w:val="24"/>
          <w:szCs w:val="24"/>
          <w:lang w:eastAsia="en-GB"/>
        </w:rPr>
        <w:t xml:space="preserve">Gamification in education is incorporating game design </w:t>
      </w:r>
      <w:del w:id="53" w:author="Y Arafa" w:date="2024-04-17T17:44:00Z">
        <w:r w:rsidRPr="00A616E3" w:rsidDel="00317F0C">
          <w:rPr>
            <w:rFonts w:ascii="Work Sans" w:eastAsia="Times New Roman" w:hAnsi="Work Sans" w:cs="Times New Roman"/>
            <w:sz w:val="24"/>
            <w:szCs w:val="24"/>
            <w:lang w:eastAsia="en-GB"/>
          </w:rPr>
          <w:delText xml:space="preserve">the </w:delText>
        </w:r>
      </w:del>
      <w:r w:rsidRPr="00A616E3">
        <w:rPr>
          <w:rFonts w:ascii="Work Sans" w:eastAsia="Times New Roman" w:hAnsi="Work Sans" w:cs="Times New Roman"/>
          <w:sz w:val="24"/>
          <w:szCs w:val="24"/>
          <w:lang w:eastAsia="en-GB"/>
        </w:rPr>
        <w:t xml:space="preserve">components into non-game situations to enhance user motivation and increase their level of participation (Deterding et al., 2011). The theory of intrinsic motivation, as proposed by Ryan and Deci in 2000, supports </w:t>
      </w:r>
      <w:del w:id="54" w:author="Y Arafa" w:date="2024-04-17T17:44:00Z">
        <w:r w:rsidRPr="00A616E3" w:rsidDel="00317F0C">
          <w:rPr>
            <w:rFonts w:ascii="Work Sans" w:eastAsia="Times New Roman" w:hAnsi="Work Sans" w:cs="Times New Roman"/>
            <w:sz w:val="24"/>
            <w:szCs w:val="24"/>
            <w:lang w:eastAsia="en-GB"/>
          </w:rPr>
          <w:delText xml:space="preserve">for </w:delText>
        </w:r>
      </w:del>
      <w:r w:rsidRPr="00A616E3">
        <w:rPr>
          <w:rFonts w:ascii="Work Sans" w:eastAsia="Times New Roman" w:hAnsi="Work Sans" w:cs="Times New Roman"/>
          <w:sz w:val="24"/>
          <w:szCs w:val="24"/>
          <w:lang w:eastAsia="en-GB"/>
        </w:rPr>
        <w:t xml:space="preserve">the use of gamification. This theory shows that including game-like features might </w:t>
      </w:r>
      <w:del w:id="55" w:author="Y Arafa" w:date="2024-04-17T17:44:00Z">
        <w:r w:rsidRPr="00A616E3" w:rsidDel="00317F0C">
          <w:rPr>
            <w:rFonts w:ascii="Work Sans" w:eastAsia="Times New Roman" w:hAnsi="Work Sans" w:cs="Times New Roman"/>
            <w:sz w:val="24"/>
            <w:szCs w:val="24"/>
            <w:lang w:eastAsia="en-GB"/>
          </w:rPr>
          <w:delText xml:space="preserve">fulfil </w:delText>
        </w:r>
      </w:del>
      <w:proofErr w:type="spellStart"/>
      <w:ins w:id="56" w:author="Y Arafa" w:date="2024-04-17T17:44:00Z">
        <w:r w:rsidR="00317F0C">
          <w:rPr>
            <w:rFonts w:ascii="Work Sans" w:eastAsia="Times New Roman" w:hAnsi="Work Sans" w:cs="Times New Roman"/>
            <w:sz w:val="24"/>
            <w:szCs w:val="24"/>
            <w:lang w:eastAsia="en-GB"/>
          </w:rPr>
          <w:t>fulfill</w:t>
        </w:r>
        <w:proofErr w:type="spellEnd"/>
        <w:r w:rsidR="00317F0C" w:rsidRPr="00A616E3">
          <w:rPr>
            <w:rFonts w:ascii="Work Sans" w:eastAsia="Times New Roman" w:hAnsi="Work Sans" w:cs="Times New Roman"/>
            <w:sz w:val="24"/>
            <w:szCs w:val="24"/>
            <w:lang w:eastAsia="en-GB"/>
          </w:rPr>
          <w:t xml:space="preserve"> </w:t>
        </w:r>
      </w:ins>
      <w:r w:rsidRPr="00A616E3">
        <w:rPr>
          <w:rFonts w:ascii="Work Sans" w:eastAsia="Times New Roman" w:hAnsi="Work Sans" w:cs="Times New Roman"/>
          <w:sz w:val="24"/>
          <w:szCs w:val="24"/>
          <w:lang w:eastAsia="en-GB"/>
        </w:rPr>
        <w:t>learners' fundamental psychological needs for competence, autonomy, and relatedness. As a result, motivation and engagement in educational activities are enhanced. Moreover, constructivist learning theories promote the creation of active learning environments in which learners build knowledge because of their experiences (Piaget, 1976). Gamification complies with these concepts by providing an interactive framework for both discovery and problem-solving.</w:t>
      </w:r>
    </w:p>
    <w:p w14:paraId="41F08C20" w14:textId="0EB8C127" w:rsidR="00081FA8" w:rsidRPr="006F5B3F" w:rsidRDefault="00081FA8" w:rsidP="006F5B3F">
      <w:pPr>
        <w:pStyle w:val="Heading2"/>
        <w:numPr>
          <w:ilvl w:val="1"/>
          <w:numId w:val="3"/>
        </w:numPr>
      </w:pPr>
      <w:bookmarkStart w:id="57" w:name="_Toc164099941"/>
      <w:r w:rsidRPr="006F5B3F">
        <w:t>The implementation of gamification in the field of programming education</w:t>
      </w:r>
      <w:commentRangeStart w:id="58"/>
      <w:r w:rsidRPr="006F5B3F">
        <w:t>.</w:t>
      </w:r>
      <w:bookmarkEnd w:id="57"/>
      <w:commentRangeEnd w:id="58"/>
      <w:r w:rsidR="005D7ED1">
        <w:rPr>
          <w:rStyle w:val="CommentReference"/>
          <w:rFonts w:asciiTheme="minorHAnsi" w:eastAsiaTheme="minorHAnsi" w:hAnsiTheme="minorHAnsi" w:cstheme="minorBidi"/>
          <w:b w:val="0"/>
          <w:bCs w:val="0"/>
          <w:lang w:eastAsia="en-US"/>
        </w:rPr>
        <w:commentReference w:id="58"/>
      </w:r>
    </w:p>
    <w:p w14:paraId="663E29D8" w14:textId="1354479D" w:rsidR="00966A18" w:rsidRDefault="00081FA8"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081FA8">
        <w:rPr>
          <w:rFonts w:ascii="Work Sans" w:eastAsia="Times New Roman" w:hAnsi="Work Sans" w:cs="Times New Roman"/>
          <w:sz w:val="24"/>
          <w:szCs w:val="24"/>
          <w:lang w:eastAsia="en-GB"/>
        </w:rPr>
        <w:t xml:space="preserve">Programming education encounters unique obstacles, such as significant cognitive requirements and conceptual abstractions that may discourage novices (Lahtinen, Ala-Mutka, &amp; Järvinen, 2005). Research has demonstrated that the use of gamified learning environments may effectively decrease these obstacles, consequently enhancing the accessibility and engagement of programming ideas (Ibanez, Di Serio, Villaran, &amp; Kloos, 2014). Lee and Ko (2019) provided empirical evidence showing that the implementation of gamified </w:t>
      </w:r>
      <w:r w:rsidRPr="00081FA8">
        <w:rPr>
          <w:rFonts w:ascii="Work Sans" w:eastAsia="Times New Roman" w:hAnsi="Work Sans" w:cs="Times New Roman"/>
          <w:sz w:val="24"/>
          <w:szCs w:val="24"/>
          <w:lang w:eastAsia="en-GB"/>
        </w:rPr>
        <w:lastRenderedPageBreak/>
        <w:t>tutorials in Python instruction led to a substantial enhancement in students' problem-solving abilities and conceptual comprehension. However, these studies also emphasise the importance of thorough preparation to prevent external rewards from overshadowing the fundamental importance of learning, indicating the necessity of striking a balance between instructional material and gamification components.</w:t>
      </w:r>
    </w:p>
    <w:p w14:paraId="63E0AD15" w14:textId="7BF57D9D" w:rsidR="00656B3D" w:rsidRDefault="00656B3D"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656B3D">
        <w:rPr>
          <w:rFonts w:ascii="Work Sans" w:eastAsia="Times New Roman" w:hAnsi="Work Sans" w:cs="Times New Roman"/>
          <w:sz w:val="24"/>
          <w:szCs w:val="24"/>
          <w:lang w:eastAsia="en-GB"/>
        </w:rPr>
        <w:t xml:space="preserve">Recently conducted studies consistently show the effectiveness of gamification in education. In a significant study conducted by Öztürk and Korkmaz (2020), the researchers examined the impact of gamification on students' academic performance, attitudes </w:t>
      </w:r>
      <w:del w:id="59" w:author="Y Arafa" w:date="2024-04-17T17:55:00Z">
        <w:r w:rsidRPr="00656B3D" w:rsidDel="00D55408">
          <w:rPr>
            <w:rFonts w:ascii="Work Sans" w:eastAsia="Times New Roman" w:hAnsi="Work Sans" w:cs="Times New Roman"/>
            <w:sz w:val="24"/>
            <w:szCs w:val="24"/>
            <w:lang w:eastAsia="en-GB"/>
          </w:rPr>
          <w:delText xml:space="preserve">towards </w:delText>
        </w:r>
      </w:del>
      <w:ins w:id="60" w:author="Y Arafa" w:date="2024-04-17T17:55:00Z">
        <w:r w:rsidR="00D55408">
          <w:rPr>
            <w:rFonts w:ascii="Work Sans" w:eastAsia="Times New Roman" w:hAnsi="Work Sans" w:cs="Times New Roman"/>
            <w:sz w:val="24"/>
            <w:szCs w:val="24"/>
            <w:lang w:eastAsia="en-GB"/>
          </w:rPr>
          <w:t>toward</w:t>
        </w:r>
        <w:r w:rsidR="00D55408" w:rsidRPr="00656B3D">
          <w:rPr>
            <w:rFonts w:ascii="Work Sans" w:eastAsia="Times New Roman" w:hAnsi="Work Sans" w:cs="Times New Roman"/>
            <w:sz w:val="24"/>
            <w:szCs w:val="24"/>
            <w:lang w:eastAsia="en-GB"/>
          </w:rPr>
          <w:t xml:space="preserve"> </w:t>
        </w:r>
      </w:ins>
      <w:r w:rsidRPr="00656B3D">
        <w:rPr>
          <w:rFonts w:ascii="Work Sans" w:eastAsia="Times New Roman" w:hAnsi="Work Sans" w:cs="Times New Roman"/>
          <w:sz w:val="24"/>
          <w:szCs w:val="24"/>
          <w:lang w:eastAsia="en-GB"/>
        </w:rPr>
        <w:t xml:space="preserve">social studies, and ability to engage in cooperative learning. The researchers discovered that the implementation of gamification had a substantial positive impact on academic achievement and resulted in improved attitudes </w:t>
      </w:r>
      <w:del w:id="61" w:author="Y Arafa" w:date="2024-04-17T17:55:00Z">
        <w:r w:rsidRPr="00656B3D" w:rsidDel="00D55408">
          <w:rPr>
            <w:rFonts w:ascii="Work Sans" w:eastAsia="Times New Roman" w:hAnsi="Work Sans" w:cs="Times New Roman"/>
            <w:sz w:val="24"/>
            <w:szCs w:val="24"/>
            <w:lang w:eastAsia="en-GB"/>
          </w:rPr>
          <w:delText xml:space="preserve">towards </w:delText>
        </w:r>
      </w:del>
      <w:ins w:id="62" w:author="Y Arafa" w:date="2024-04-17T17:55:00Z">
        <w:r w:rsidR="00D55408">
          <w:rPr>
            <w:rFonts w:ascii="Work Sans" w:eastAsia="Times New Roman" w:hAnsi="Work Sans" w:cs="Times New Roman"/>
            <w:sz w:val="24"/>
            <w:szCs w:val="24"/>
            <w:lang w:eastAsia="en-GB"/>
          </w:rPr>
          <w:t>toward</w:t>
        </w:r>
        <w:r w:rsidR="00D55408" w:rsidRPr="00656B3D">
          <w:rPr>
            <w:rFonts w:ascii="Work Sans" w:eastAsia="Times New Roman" w:hAnsi="Work Sans" w:cs="Times New Roman"/>
            <w:sz w:val="24"/>
            <w:szCs w:val="24"/>
            <w:lang w:eastAsia="en-GB"/>
          </w:rPr>
          <w:t xml:space="preserve"> </w:t>
        </w:r>
      </w:ins>
      <w:r w:rsidRPr="00656B3D">
        <w:rPr>
          <w:rFonts w:ascii="Work Sans" w:eastAsia="Times New Roman" w:hAnsi="Work Sans" w:cs="Times New Roman"/>
          <w:sz w:val="24"/>
          <w:szCs w:val="24"/>
          <w:lang w:eastAsia="en-GB"/>
        </w:rPr>
        <w:t>the course when compared to conventional teaching approaches. This study substantiates the utilisation of gamified components in "PyAdventures," emphasising the capacity of interactive gaming to promote more profound engagement and enhance learning results.</w:t>
      </w:r>
    </w:p>
    <w:p w14:paraId="175C86D1" w14:textId="1251AA30" w:rsidR="00656B3D" w:rsidRDefault="0024444F" w:rsidP="006B12A3">
      <w:pPr>
        <w:shd w:val="clear" w:color="auto" w:fill="FFFFFF"/>
        <w:spacing w:after="100" w:afterAutospacing="1" w:line="360" w:lineRule="auto"/>
        <w:ind w:left="720"/>
        <w:rPr>
          <w:rFonts w:ascii="Work Sans" w:eastAsia="Times New Roman" w:hAnsi="Work Sans" w:cs="Times New Roman"/>
          <w:sz w:val="24"/>
          <w:szCs w:val="24"/>
          <w:lang w:eastAsia="en-GB"/>
        </w:rPr>
      </w:pPr>
      <w:r w:rsidRPr="0024444F">
        <w:rPr>
          <w:rFonts w:ascii="Work Sans" w:eastAsia="Times New Roman" w:hAnsi="Work Sans" w:cs="Times New Roman"/>
          <w:sz w:val="24"/>
          <w:szCs w:val="24"/>
          <w:lang w:eastAsia="en-GB"/>
        </w:rPr>
        <w:t>The study conducted by Papp et al. (2022) examines the complex connection between video gaming and academic performance in the context of emergency online teaching. It demonstrates that video gaming may be an important social tool and a way to maintain interactions during isolation. However, it also has significant drawbacks, such as reduced academic determination and diversion from academic objectives. The presence of these two contrasting aspects highlights the need of well-planned gamification tactics in educational environments. These strategies should aim to encourage active participation and minimise any possible negative consequences.</w:t>
      </w:r>
    </w:p>
    <w:p w14:paraId="5B749520" w14:textId="77777777" w:rsidR="00A820F1" w:rsidRPr="00081FA8" w:rsidRDefault="00A820F1" w:rsidP="006B12A3">
      <w:pPr>
        <w:shd w:val="clear" w:color="auto" w:fill="FFFFFF"/>
        <w:spacing w:after="100" w:afterAutospacing="1" w:line="360" w:lineRule="auto"/>
        <w:ind w:left="720"/>
        <w:rPr>
          <w:rFonts w:ascii="Work Sans" w:eastAsia="Times New Roman" w:hAnsi="Work Sans" w:cs="Times New Roman"/>
          <w:sz w:val="24"/>
          <w:szCs w:val="24"/>
          <w:lang w:eastAsia="en-GB"/>
        </w:rPr>
      </w:pPr>
    </w:p>
    <w:p w14:paraId="2477C4C4" w14:textId="1B3977FD" w:rsidR="00081FA8" w:rsidRPr="00081FA8" w:rsidRDefault="00081FA8" w:rsidP="006F5B3F">
      <w:pPr>
        <w:pStyle w:val="Heading2"/>
        <w:numPr>
          <w:ilvl w:val="1"/>
          <w:numId w:val="3"/>
        </w:numPr>
      </w:pPr>
      <w:bookmarkStart w:id="63" w:name="_Toc164099942"/>
      <w:r w:rsidRPr="00081FA8">
        <w:lastRenderedPageBreak/>
        <w:t>Deficiencies and potential areas for improvement</w:t>
      </w:r>
      <w:bookmarkEnd w:id="63"/>
    </w:p>
    <w:p w14:paraId="04C3B143" w14:textId="02E51DDD" w:rsidR="00081FA8" w:rsidRDefault="00081FA8" w:rsidP="00081FA8">
      <w:pPr>
        <w:shd w:val="clear" w:color="auto" w:fill="FFFFFF"/>
        <w:spacing w:after="100" w:afterAutospacing="1" w:line="360" w:lineRule="auto"/>
        <w:ind w:left="720"/>
        <w:rPr>
          <w:rFonts w:ascii="Work Sans" w:eastAsia="Times New Roman" w:hAnsi="Work Sans" w:cs="Times New Roman"/>
          <w:sz w:val="24"/>
          <w:szCs w:val="24"/>
          <w:lang w:eastAsia="en-GB"/>
        </w:rPr>
      </w:pPr>
      <w:r w:rsidRPr="00081FA8">
        <w:rPr>
          <w:rFonts w:ascii="Work Sans" w:eastAsia="Times New Roman" w:hAnsi="Work Sans" w:cs="Times New Roman"/>
          <w:sz w:val="24"/>
          <w:szCs w:val="24"/>
          <w:lang w:eastAsia="en-GB"/>
        </w:rPr>
        <w:t>Although the effectiveness of using gamification in programming education has been extensively studied, there is still a need for comprehensive and narrative-driven learning experiences that fully exploit the educational benefits of storytelling (Barrett, 2019). PyAdventures aims to address this deficiency by incorporating Python programming courses into a captivating narrative structure, enabling learners to apply coding ideas in contextually immersive settings. This technique seeks to not only improve conceptual comprehension and memory</w:t>
      </w:r>
      <w:del w:id="64" w:author="Y Arafa" w:date="2024-04-17T17:55:00Z">
        <w:r w:rsidRPr="00081FA8" w:rsidDel="00D55408">
          <w:rPr>
            <w:rFonts w:ascii="Work Sans" w:eastAsia="Times New Roman" w:hAnsi="Work Sans" w:cs="Times New Roman"/>
            <w:sz w:val="24"/>
            <w:szCs w:val="24"/>
            <w:lang w:eastAsia="en-GB"/>
          </w:rPr>
          <w:delText>,</w:delText>
        </w:r>
      </w:del>
      <w:r w:rsidRPr="00081FA8">
        <w:rPr>
          <w:rFonts w:ascii="Work Sans" w:eastAsia="Times New Roman" w:hAnsi="Work Sans" w:cs="Times New Roman"/>
          <w:sz w:val="24"/>
          <w:szCs w:val="24"/>
          <w:lang w:eastAsia="en-GB"/>
        </w:rPr>
        <w:t xml:space="preserve"> but also develop an encouraging mindset towards programming as a creative and empowering ability.</w:t>
      </w:r>
    </w:p>
    <w:p w14:paraId="35E10B3F" w14:textId="61FAA783" w:rsidR="001B4CDA" w:rsidRPr="006B12A3" w:rsidRDefault="00DE6F25" w:rsidP="006B12A3">
      <w:pPr>
        <w:shd w:val="clear" w:color="auto" w:fill="FFFFFF"/>
        <w:spacing w:after="100" w:afterAutospacing="1" w:line="360" w:lineRule="auto"/>
        <w:ind w:left="720"/>
        <w:rPr>
          <w:rFonts w:ascii="Work Sans" w:eastAsia="Times New Roman" w:hAnsi="Work Sans" w:cs="Times New Roman"/>
          <w:sz w:val="24"/>
          <w:szCs w:val="24"/>
          <w:lang w:eastAsia="en-GB"/>
        </w:rPr>
      </w:pPr>
      <w:r w:rsidRPr="00DE6F25">
        <w:rPr>
          <w:rFonts w:ascii="Work Sans" w:eastAsia="Times New Roman" w:hAnsi="Work Sans" w:cs="Times New Roman"/>
          <w:sz w:val="24"/>
          <w:szCs w:val="24"/>
          <w:lang w:eastAsia="en-GB"/>
        </w:rPr>
        <w:t>Contemporary studies have defined the diverse effects of video gaming on cognitive abilities and academic achievements. Studies have shown that video games may improve problem-solving skills, memory, focus, and academic performance, all of which are important for success in fields like mathematics, engineering, and design. Nevertheless, there are ongoing worries over the possible adverse effects, including reduced physical activity, improper time management, and disruptions in sleep patterns, which could affect academic success. The incorporation of this dual perspective is crucial in the development of educational games such as "PyAdventures," with the goal of optimising beneficial cognitive effects while reducing any potential disadvantages</w:t>
      </w:r>
      <w:r>
        <w:rPr>
          <w:rFonts w:ascii="Work Sans" w:eastAsia="Times New Roman" w:hAnsi="Work Sans" w:cs="Times New Roman"/>
          <w:sz w:val="24"/>
          <w:szCs w:val="24"/>
          <w:lang w:eastAsia="en-GB"/>
        </w:rPr>
        <w:t xml:space="preserve"> </w:t>
      </w:r>
      <w:r>
        <w:rPr>
          <w:rFonts w:ascii="Roboto" w:hAnsi="Roboto"/>
          <w:color w:val="2C3E50"/>
          <w:sz w:val="23"/>
          <w:szCs w:val="23"/>
          <w:shd w:val="clear" w:color="auto" w:fill="FFFFFF"/>
        </w:rPr>
        <w:t>(The Effects of Video Games on Students’ Cognitive Skills and Academic Performance - Magnetic Magazine, n.d.)</w:t>
      </w:r>
      <w:r w:rsidRPr="00DE6F25">
        <w:rPr>
          <w:rFonts w:ascii="Work Sans" w:eastAsia="Times New Roman" w:hAnsi="Work Sans" w:cs="Times New Roman"/>
          <w:sz w:val="24"/>
          <w:szCs w:val="24"/>
          <w:lang w:eastAsia="en-GB"/>
        </w:rPr>
        <w:t>.</w:t>
      </w:r>
    </w:p>
    <w:p w14:paraId="21363B64" w14:textId="39A837E2" w:rsidR="00E63B4D" w:rsidRDefault="00E63B4D" w:rsidP="006F5B3F">
      <w:pPr>
        <w:pStyle w:val="Heading2"/>
        <w:numPr>
          <w:ilvl w:val="1"/>
          <w:numId w:val="3"/>
        </w:numPr>
        <w:rPr>
          <w:lang w:val="en-US"/>
        </w:rPr>
      </w:pPr>
      <w:bookmarkStart w:id="65" w:name="_Toc164099943"/>
      <w:r w:rsidRPr="00E63B4D">
        <w:rPr>
          <w:lang w:val="en-US"/>
        </w:rPr>
        <w:t>Tackling the Difficulties of Implementing Gamification in Programming Education.</w:t>
      </w:r>
      <w:bookmarkEnd w:id="65"/>
    </w:p>
    <w:p w14:paraId="64F7D271" w14:textId="7DDBAF64" w:rsidR="00E63B4D" w:rsidRDefault="00E63B4D" w:rsidP="00081FA8">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E63B4D">
        <w:rPr>
          <w:rFonts w:ascii="Work Sans" w:eastAsia="Times New Roman" w:hAnsi="Work Sans" w:cs="Times New Roman"/>
          <w:sz w:val="24"/>
          <w:szCs w:val="24"/>
          <w:lang w:val="en-US" w:eastAsia="en-GB"/>
        </w:rPr>
        <w:t xml:space="preserve">Although gamification has demonstrated significant potential in improving engagement and learning outcomes in programming education, it is not exempt from problems and possible </w:t>
      </w:r>
      <w:r w:rsidRPr="00E63B4D">
        <w:rPr>
          <w:rFonts w:ascii="Work Sans" w:eastAsia="Times New Roman" w:hAnsi="Work Sans" w:cs="Times New Roman"/>
          <w:sz w:val="24"/>
          <w:szCs w:val="24"/>
          <w:lang w:val="en-US" w:eastAsia="en-GB"/>
        </w:rPr>
        <w:lastRenderedPageBreak/>
        <w:t xml:space="preserve">disadvantages. An in-depth analysis of these matters is crucial </w:t>
      </w:r>
      <w:proofErr w:type="gramStart"/>
      <w:r w:rsidRPr="00E63B4D">
        <w:rPr>
          <w:rFonts w:ascii="Work Sans" w:eastAsia="Times New Roman" w:hAnsi="Work Sans" w:cs="Times New Roman"/>
          <w:sz w:val="24"/>
          <w:szCs w:val="24"/>
          <w:lang w:val="en-US" w:eastAsia="en-GB"/>
        </w:rPr>
        <w:t>in order to</w:t>
      </w:r>
      <w:proofErr w:type="gramEnd"/>
      <w:r w:rsidRPr="00E63B4D">
        <w:rPr>
          <w:rFonts w:ascii="Work Sans" w:eastAsia="Times New Roman" w:hAnsi="Work Sans" w:cs="Times New Roman"/>
          <w:sz w:val="24"/>
          <w:szCs w:val="24"/>
          <w:lang w:val="en-US" w:eastAsia="en-GB"/>
        </w:rPr>
        <w:t xml:space="preserve"> cultivate a sophisticated comprehension of gamification's significance in educational settings and to guide the development of gamified learning environments such as PyAdventures.</w:t>
      </w:r>
    </w:p>
    <w:p w14:paraId="260F06F3" w14:textId="0ADBB4B4" w:rsidR="006B2E24" w:rsidRPr="006B2E24" w:rsidRDefault="006B2E24" w:rsidP="006B2E24">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6B2E24">
        <w:rPr>
          <w:rFonts w:ascii="Work Sans" w:eastAsia="Times New Roman" w:hAnsi="Work Sans" w:cs="Times New Roman"/>
          <w:sz w:val="24"/>
          <w:szCs w:val="24"/>
          <w:lang w:val="en-US" w:eastAsia="en-GB"/>
        </w:rPr>
        <w:t xml:space="preserve">In Wright's (2011) initial study, the author examines the connection between video game usage and academic achievement, </w:t>
      </w:r>
      <w:proofErr w:type="spellStart"/>
      <w:r w:rsidRPr="006B2E24">
        <w:rPr>
          <w:rFonts w:ascii="Work Sans" w:eastAsia="Times New Roman" w:hAnsi="Work Sans" w:cs="Times New Roman"/>
          <w:sz w:val="24"/>
          <w:szCs w:val="24"/>
          <w:lang w:val="en-US" w:eastAsia="en-GB"/>
        </w:rPr>
        <w:t>emphasising</w:t>
      </w:r>
      <w:proofErr w:type="spellEnd"/>
      <w:r w:rsidRPr="006B2E24">
        <w:rPr>
          <w:rFonts w:ascii="Work Sans" w:eastAsia="Times New Roman" w:hAnsi="Work Sans" w:cs="Times New Roman"/>
          <w:sz w:val="24"/>
          <w:szCs w:val="24"/>
          <w:lang w:val="en-US" w:eastAsia="en-GB"/>
        </w:rPr>
        <w:t xml:space="preserve"> a notable link that indicates a decrease in grade point averages (GPAs) with an increase in gameplay duration. This highlights the necessity of educational games such as "PyAdventures" to meticulously maintain a balance between captivating material and scholarly integrity </w:t>
      </w:r>
      <w:proofErr w:type="gramStart"/>
      <w:r w:rsidRPr="006B2E24">
        <w:rPr>
          <w:rFonts w:ascii="Work Sans" w:eastAsia="Times New Roman" w:hAnsi="Work Sans" w:cs="Times New Roman"/>
          <w:sz w:val="24"/>
          <w:szCs w:val="24"/>
          <w:lang w:val="en-US" w:eastAsia="en-GB"/>
        </w:rPr>
        <w:t>in order to</w:t>
      </w:r>
      <w:proofErr w:type="gramEnd"/>
      <w:r w:rsidRPr="006B2E24">
        <w:rPr>
          <w:rFonts w:ascii="Work Sans" w:eastAsia="Times New Roman" w:hAnsi="Work Sans" w:cs="Times New Roman"/>
          <w:sz w:val="24"/>
          <w:szCs w:val="24"/>
          <w:lang w:val="en-US" w:eastAsia="en-GB"/>
        </w:rPr>
        <w:t xml:space="preserve"> avoid detrimental effects on academic achievement.</w:t>
      </w:r>
    </w:p>
    <w:p w14:paraId="298A6142" w14:textId="77777777" w:rsidR="006B2E24" w:rsidRPr="006B2E24" w:rsidRDefault="006B2E24" w:rsidP="006B2E24">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6B2E24">
        <w:rPr>
          <w:rFonts w:ascii="Work Sans" w:eastAsia="Times New Roman" w:hAnsi="Work Sans" w:cs="Times New Roman"/>
          <w:sz w:val="24"/>
          <w:szCs w:val="24"/>
          <w:lang w:val="en-US" w:eastAsia="en-GB"/>
        </w:rPr>
        <w:t xml:space="preserve">The application of gamification techniques to induce </w:t>
      </w:r>
      <w:proofErr w:type="spellStart"/>
      <w:r w:rsidRPr="006B2E24">
        <w:rPr>
          <w:rFonts w:ascii="Work Sans" w:eastAsia="Times New Roman" w:hAnsi="Work Sans" w:cs="Times New Roman"/>
          <w:sz w:val="24"/>
          <w:szCs w:val="24"/>
          <w:lang w:val="en-US" w:eastAsia="en-GB"/>
        </w:rPr>
        <w:t>behavioural</w:t>
      </w:r>
      <w:proofErr w:type="spellEnd"/>
      <w:r w:rsidRPr="006B2E24">
        <w:rPr>
          <w:rFonts w:ascii="Work Sans" w:eastAsia="Times New Roman" w:hAnsi="Work Sans" w:cs="Times New Roman"/>
          <w:sz w:val="24"/>
          <w:szCs w:val="24"/>
          <w:lang w:val="en-US" w:eastAsia="en-GB"/>
        </w:rPr>
        <w:t xml:space="preserve"> change in the field of education.</w:t>
      </w:r>
    </w:p>
    <w:p w14:paraId="34FF2A77" w14:textId="3CC1F7AB" w:rsidR="006B2E24" w:rsidRDefault="006B2E24" w:rsidP="006B2E24">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6B2E24">
        <w:rPr>
          <w:rFonts w:ascii="Work Sans" w:eastAsia="Times New Roman" w:hAnsi="Work Sans" w:cs="Times New Roman"/>
          <w:sz w:val="24"/>
          <w:szCs w:val="24"/>
          <w:lang w:val="en-US" w:eastAsia="en-GB"/>
        </w:rPr>
        <w:t xml:space="preserve">Kim and Castelli (2021) conducted a meta-analysis examining the impact of gamification on modifying </w:t>
      </w:r>
      <w:proofErr w:type="spellStart"/>
      <w:r w:rsidRPr="006B2E24">
        <w:rPr>
          <w:rFonts w:ascii="Work Sans" w:eastAsia="Times New Roman" w:hAnsi="Work Sans" w:cs="Times New Roman"/>
          <w:sz w:val="24"/>
          <w:szCs w:val="24"/>
          <w:lang w:val="en-US" w:eastAsia="en-GB"/>
        </w:rPr>
        <w:t>behaviour</w:t>
      </w:r>
      <w:proofErr w:type="spellEnd"/>
      <w:r w:rsidRPr="006B2E24">
        <w:rPr>
          <w:rFonts w:ascii="Work Sans" w:eastAsia="Times New Roman" w:hAnsi="Work Sans" w:cs="Times New Roman"/>
          <w:sz w:val="24"/>
          <w:szCs w:val="24"/>
          <w:lang w:val="en-US" w:eastAsia="en-GB"/>
        </w:rPr>
        <w:t xml:space="preserve"> in educational environments. </w:t>
      </w:r>
      <w:commentRangeStart w:id="66"/>
      <w:r w:rsidRPr="006B2E24">
        <w:rPr>
          <w:rFonts w:ascii="Work Sans" w:eastAsia="Times New Roman" w:hAnsi="Work Sans" w:cs="Times New Roman"/>
          <w:sz w:val="24"/>
          <w:szCs w:val="24"/>
          <w:lang w:val="en-US" w:eastAsia="en-GB"/>
        </w:rPr>
        <w:t xml:space="preserve">A study shown </w:t>
      </w:r>
      <w:commentRangeEnd w:id="66"/>
      <w:r w:rsidR="00D55408">
        <w:rPr>
          <w:rStyle w:val="CommentReference"/>
        </w:rPr>
        <w:commentReference w:id="66"/>
      </w:r>
      <w:r w:rsidRPr="006B2E24">
        <w:rPr>
          <w:rFonts w:ascii="Work Sans" w:eastAsia="Times New Roman" w:hAnsi="Work Sans" w:cs="Times New Roman"/>
          <w:sz w:val="24"/>
          <w:szCs w:val="24"/>
          <w:lang w:val="en-US" w:eastAsia="en-GB"/>
        </w:rPr>
        <w:t xml:space="preserve">that the implementation of gamified interventions, especially those of a short duration, had a substantial positive impact on learner </w:t>
      </w:r>
      <w:proofErr w:type="spellStart"/>
      <w:r w:rsidRPr="006B2E24">
        <w:rPr>
          <w:rFonts w:ascii="Work Sans" w:eastAsia="Times New Roman" w:hAnsi="Work Sans" w:cs="Times New Roman"/>
          <w:sz w:val="24"/>
          <w:szCs w:val="24"/>
          <w:lang w:val="en-US" w:eastAsia="en-GB"/>
        </w:rPr>
        <w:t>behaviour</w:t>
      </w:r>
      <w:proofErr w:type="spellEnd"/>
      <w:r w:rsidRPr="006B2E24">
        <w:rPr>
          <w:rFonts w:ascii="Work Sans" w:eastAsia="Times New Roman" w:hAnsi="Work Sans" w:cs="Times New Roman"/>
          <w:sz w:val="24"/>
          <w:szCs w:val="24"/>
          <w:lang w:val="en-US" w:eastAsia="en-GB"/>
        </w:rPr>
        <w:t xml:space="preserve"> and engagement. This facilitates the incorporation of gamified components into "PyAdventures" with the dual purpose of captivating students and fostering </w:t>
      </w:r>
      <w:proofErr w:type="spellStart"/>
      <w:r w:rsidRPr="006B2E24">
        <w:rPr>
          <w:rFonts w:ascii="Work Sans" w:eastAsia="Times New Roman" w:hAnsi="Work Sans" w:cs="Times New Roman"/>
          <w:sz w:val="24"/>
          <w:szCs w:val="24"/>
          <w:lang w:val="en-US" w:eastAsia="en-GB"/>
        </w:rPr>
        <w:t>favourable</w:t>
      </w:r>
      <w:proofErr w:type="spellEnd"/>
      <w:r w:rsidRPr="006B2E24">
        <w:rPr>
          <w:rFonts w:ascii="Work Sans" w:eastAsia="Times New Roman" w:hAnsi="Work Sans" w:cs="Times New Roman"/>
          <w:sz w:val="24"/>
          <w:szCs w:val="24"/>
          <w:lang w:val="en-US" w:eastAsia="en-GB"/>
        </w:rPr>
        <w:t xml:space="preserve"> effects on their learning </w:t>
      </w:r>
      <w:proofErr w:type="spellStart"/>
      <w:r w:rsidRPr="006B2E24">
        <w:rPr>
          <w:rFonts w:ascii="Work Sans" w:eastAsia="Times New Roman" w:hAnsi="Work Sans" w:cs="Times New Roman"/>
          <w:sz w:val="24"/>
          <w:szCs w:val="24"/>
          <w:lang w:val="en-US" w:eastAsia="en-GB"/>
        </w:rPr>
        <w:t>behaviours</w:t>
      </w:r>
      <w:proofErr w:type="spellEnd"/>
      <w:r w:rsidRPr="006B2E24">
        <w:rPr>
          <w:rFonts w:ascii="Work Sans" w:eastAsia="Times New Roman" w:hAnsi="Work Sans" w:cs="Times New Roman"/>
          <w:sz w:val="24"/>
          <w:szCs w:val="24"/>
          <w:lang w:val="en-US" w:eastAsia="en-GB"/>
        </w:rPr>
        <w:t>.</w:t>
      </w:r>
    </w:p>
    <w:p w14:paraId="1C69D0FE" w14:textId="77777777" w:rsidR="000214C9" w:rsidRPr="000214C9" w:rsidRDefault="000214C9" w:rsidP="000214C9">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0214C9">
        <w:rPr>
          <w:rFonts w:ascii="Work Sans" w:eastAsia="Times New Roman" w:hAnsi="Work Sans" w:cs="Times New Roman"/>
          <w:sz w:val="24"/>
          <w:szCs w:val="24"/>
          <w:lang w:val="en-US" w:eastAsia="en-GB"/>
        </w:rPr>
        <w:t xml:space="preserve">In Wright's (2011) initial study, the author examines the connection between video game usage and academic achievement, </w:t>
      </w:r>
      <w:proofErr w:type="spellStart"/>
      <w:r w:rsidRPr="000214C9">
        <w:rPr>
          <w:rFonts w:ascii="Work Sans" w:eastAsia="Times New Roman" w:hAnsi="Work Sans" w:cs="Times New Roman"/>
          <w:sz w:val="24"/>
          <w:szCs w:val="24"/>
          <w:lang w:val="en-US" w:eastAsia="en-GB"/>
        </w:rPr>
        <w:t>emphasising</w:t>
      </w:r>
      <w:proofErr w:type="spellEnd"/>
      <w:r w:rsidRPr="000214C9">
        <w:rPr>
          <w:rFonts w:ascii="Work Sans" w:eastAsia="Times New Roman" w:hAnsi="Work Sans" w:cs="Times New Roman"/>
          <w:sz w:val="24"/>
          <w:szCs w:val="24"/>
          <w:lang w:val="en-US" w:eastAsia="en-GB"/>
        </w:rPr>
        <w:t xml:space="preserve"> a notable link that indicates a decrease in grade point averages (GPAs) with an increase in gameplay duration. This highlights the necessity of educational games such as "PyAdventures" to meticulously maintain a balance between captivating material and scholarly integrity </w:t>
      </w:r>
      <w:proofErr w:type="gramStart"/>
      <w:r w:rsidRPr="000214C9">
        <w:rPr>
          <w:rFonts w:ascii="Work Sans" w:eastAsia="Times New Roman" w:hAnsi="Work Sans" w:cs="Times New Roman"/>
          <w:sz w:val="24"/>
          <w:szCs w:val="24"/>
          <w:lang w:val="en-US" w:eastAsia="en-GB"/>
        </w:rPr>
        <w:t>in order to</w:t>
      </w:r>
      <w:proofErr w:type="gramEnd"/>
      <w:r w:rsidRPr="000214C9">
        <w:rPr>
          <w:rFonts w:ascii="Work Sans" w:eastAsia="Times New Roman" w:hAnsi="Work Sans" w:cs="Times New Roman"/>
          <w:sz w:val="24"/>
          <w:szCs w:val="24"/>
          <w:lang w:val="en-US" w:eastAsia="en-GB"/>
        </w:rPr>
        <w:t xml:space="preserve"> avoid detrimental effects on academic achievement.</w:t>
      </w:r>
    </w:p>
    <w:p w14:paraId="228355C6" w14:textId="77777777" w:rsidR="000214C9" w:rsidRPr="000214C9" w:rsidRDefault="000214C9" w:rsidP="000214C9">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0214C9">
        <w:rPr>
          <w:rFonts w:ascii="Work Sans" w:eastAsia="Times New Roman" w:hAnsi="Work Sans" w:cs="Times New Roman"/>
          <w:sz w:val="24"/>
          <w:szCs w:val="24"/>
          <w:lang w:val="en-US" w:eastAsia="en-GB"/>
        </w:rPr>
        <w:lastRenderedPageBreak/>
        <w:t xml:space="preserve">The application of gamification techniques to induce </w:t>
      </w:r>
      <w:proofErr w:type="spellStart"/>
      <w:r w:rsidRPr="000214C9">
        <w:rPr>
          <w:rFonts w:ascii="Work Sans" w:eastAsia="Times New Roman" w:hAnsi="Work Sans" w:cs="Times New Roman"/>
          <w:sz w:val="24"/>
          <w:szCs w:val="24"/>
          <w:lang w:val="en-US" w:eastAsia="en-GB"/>
        </w:rPr>
        <w:t>behavioural</w:t>
      </w:r>
      <w:proofErr w:type="spellEnd"/>
      <w:r w:rsidRPr="000214C9">
        <w:rPr>
          <w:rFonts w:ascii="Work Sans" w:eastAsia="Times New Roman" w:hAnsi="Work Sans" w:cs="Times New Roman"/>
          <w:sz w:val="24"/>
          <w:szCs w:val="24"/>
          <w:lang w:val="en-US" w:eastAsia="en-GB"/>
        </w:rPr>
        <w:t xml:space="preserve"> change in the field of education.</w:t>
      </w:r>
    </w:p>
    <w:p w14:paraId="4FA32776" w14:textId="237E5AEF" w:rsidR="000214C9" w:rsidRDefault="000214C9" w:rsidP="000214C9">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0214C9">
        <w:rPr>
          <w:rFonts w:ascii="Work Sans" w:eastAsia="Times New Roman" w:hAnsi="Work Sans" w:cs="Times New Roman"/>
          <w:sz w:val="24"/>
          <w:szCs w:val="24"/>
          <w:lang w:val="en-US" w:eastAsia="en-GB"/>
        </w:rPr>
        <w:t xml:space="preserve">Kim and Castelli (2021) conducted a meta-analysis examining the impact of gamification on modifying </w:t>
      </w:r>
      <w:proofErr w:type="spellStart"/>
      <w:r w:rsidRPr="000214C9">
        <w:rPr>
          <w:rFonts w:ascii="Work Sans" w:eastAsia="Times New Roman" w:hAnsi="Work Sans" w:cs="Times New Roman"/>
          <w:sz w:val="24"/>
          <w:szCs w:val="24"/>
          <w:lang w:val="en-US" w:eastAsia="en-GB"/>
        </w:rPr>
        <w:t>behaviour</w:t>
      </w:r>
      <w:proofErr w:type="spellEnd"/>
      <w:r w:rsidRPr="000214C9">
        <w:rPr>
          <w:rFonts w:ascii="Work Sans" w:eastAsia="Times New Roman" w:hAnsi="Work Sans" w:cs="Times New Roman"/>
          <w:sz w:val="24"/>
          <w:szCs w:val="24"/>
          <w:lang w:val="en-US" w:eastAsia="en-GB"/>
        </w:rPr>
        <w:t xml:space="preserve"> in educational environments. A study </w:t>
      </w:r>
      <w:proofErr w:type="gramStart"/>
      <w:r w:rsidRPr="000214C9">
        <w:rPr>
          <w:rFonts w:ascii="Work Sans" w:eastAsia="Times New Roman" w:hAnsi="Work Sans" w:cs="Times New Roman"/>
          <w:sz w:val="24"/>
          <w:szCs w:val="24"/>
          <w:lang w:val="en-US" w:eastAsia="en-GB"/>
        </w:rPr>
        <w:t>shown</w:t>
      </w:r>
      <w:proofErr w:type="gramEnd"/>
      <w:r w:rsidRPr="000214C9">
        <w:rPr>
          <w:rFonts w:ascii="Work Sans" w:eastAsia="Times New Roman" w:hAnsi="Work Sans" w:cs="Times New Roman"/>
          <w:sz w:val="24"/>
          <w:szCs w:val="24"/>
          <w:lang w:val="en-US" w:eastAsia="en-GB"/>
        </w:rPr>
        <w:t xml:space="preserve"> that the implementation of gamified interventions, especially those of a short duration, had a substantial positive impact on learner </w:t>
      </w:r>
      <w:proofErr w:type="spellStart"/>
      <w:r w:rsidRPr="000214C9">
        <w:rPr>
          <w:rFonts w:ascii="Work Sans" w:eastAsia="Times New Roman" w:hAnsi="Work Sans" w:cs="Times New Roman"/>
          <w:sz w:val="24"/>
          <w:szCs w:val="24"/>
          <w:lang w:val="en-US" w:eastAsia="en-GB"/>
        </w:rPr>
        <w:t>behaviour</w:t>
      </w:r>
      <w:proofErr w:type="spellEnd"/>
      <w:r w:rsidRPr="000214C9">
        <w:rPr>
          <w:rFonts w:ascii="Work Sans" w:eastAsia="Times New Roman" w:hAnsi="Work Sans" w:cs="Times New Roman"/>
          <w:sz w:val="24"/>
          <w:szCs w:val="24"/>
          <w:lang w:val="en-US" w:eastAsia="en-GB"/>
        </w:rPr>
        <w:t xml:space="preserve"> and engagement. This facilitates the incorporation of gamified components into "PyAdventures" with the dual purpose of captivating students and fostering </w:t>
      </w:r>
      <w:proofErr w:type="spellStart"/>
      <w:r w:rsidRPr="000214C9">
        <w:rPr>
          <w:rFonts w:ascii="Work Sans" w:eastAsia="Times New Roman" w:hAnsi="Work Sans" w:cs="Times New Roman"/>
          <w:sz w:val="24"/>
          <w:szCs w:val="24"/>
          <w:lang w:val="en-US" w:eastAsia="en-GB"/>
        </w:rPr>
        <w:t>favourable</w:t>
      </w:r>
      <w:proofErr w:type="spellEnd"/>
      <w:r w:rsidRPr="000214C9">
        <w:rPr>
          <w:rFonts w:ascii="Work Sans" w:eastAsia="Times New Roman" w:hAnsi="Work Sans" w:cs="Times New Roman"/>
          <w:sz w:val="24"/>
          <w:szCs w:val="24"/>
          <w:lang w:val="en-US" w:eastAsia="en-GB"/>
        </w:rPr>
        <w:t xml:space="preserve"> effects on their learning </w:t>
      </w:r>
      <w:proofErr w:type="spellStart"/>
      <w:r w:rsidRPr="000214C9">
        <w:rPr>
          <w:rFonts w:ascii="Work Sans" w:eastAsia="Times New Roman" w:hAnsi="Work Sans" w:cs="Times New Roman"/>
          <w:sz w:val="24"/>
          <w:szCs w:val="24"/>
          <w:lang w:val="en-US" w:eastAsia="en-GB"/>
        </w:rPr>
        <w:t>behaviours</w:t>
      </w:r>
      <w:proofErr w:type="spellEnd"/>
      <w:r w:rsidRPr="000214C9">
        <w:rPr>
          <w:rFonts w:ascii="Work Sans" w:eastAsia="Times New Roman" w:hAnsi="Work Sans" w:cs="Times New Roman"/>
          <w:sz w:val="24"/>
          <w:szCs w:val="24"/>
          <w:lang w:val="en-US" w:eastAsia="en-GB"/>
        </w:rPr>
        <w:t>.</w:t>
      </w:r>
    </w:p>
    <w:p w14:paraId="533E52E2" w14:textId="633100C0" w:rsidR="00E63B4D" w:rsidRPr="00E63B4D" w:rsidRDefault="00E63B4D" w:rsidP="006F5B3F">
      <w:pPr>
        <w:pStyle w:val="Heading2"/>
        <w:numPr>
          <w:ilvl w:val="1"/>
          <w:numId w:val="3"/>
        </w:numPr>
        <w:rPr>
          <w:lang w:val="en-US"/>
        </w:rPr>
      </w:pPr>
      <w:bookmarkStart w:id="67" w:name="_Toc164099944"/>
      <w:r w:rsidRPr="00E63B4D">
        <w:rPr>
          <w:lang w:val="en-US"/>
        </w:rPr>
        <w:t>Distraction Potential</w:t>
      </w:r>
      <w:bookmarkEnd w:id="67"/>
    </w:p>
    <w:p w14:paraId="7026D6FB" w14:textId="28F22B97" w:rsidR="006B12A3" w:rsidRDefault="00E63B4D" w:rsidP="008B0EC6">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E63B4D">
        <w:rPr>
          <w:rFonts w:ascii="Work Sans" w:eastAsia="Times New Roman" w:hAnsi="Work Sans" w:cs="Times New Roman"/>
          <w:sz w:val="24"/>
          <w:szCs w:val="24"/>
          <w:lang w:val="en-US" w:eastAsia="en-GB"/>
        </w:rPr>
        <w:t xml:space="preserve">One of the complaints directed towards gamification is the possibility that gaming aspects may divert attention away from learning rather than improving it. When there are many stories, characters, and interactive aspects in an environment, there is the possibility that the instructional material may become less important compared to </w:t>
      </w:r>
      <w:del w:id="68" w:author="Y Arafa" w:date="2024-04-17T17:57:00Z">
        <w:r w:rsidRPr="00E63B4D" w:rsidDel="00D55408">
          <w:rPr>
            <w:rFonts w:ascii="Work Sans" w:eastAsia="Times New Roman" w:hAnsi="Work Sans" w:cs="Times New Roman"/>
            <w:sz w:val="24"/>
            <w:szCs w:val="24"/>
            <w:lang w:val="en-US" w:eastAsia="en-GB"/>
          </w:rPr>
          <w:delText xml:space="preserve">the </w:delText>
        </w:r>
      </w:del>
      <w:r w:rsidRPr="00E63B4D">
        <w:rPr>
          <w:rFonts w:ascii="Work Sans" w:eastAsia="Times New Roman" w:hAnsi="Work Sans" w:cs="Times New Roman"/>
          <w:sz w:val="24"/>
          <w:szCs w:val="24"/>
          <w:lang w:val="en-US" w:eastAsia="en-GB"/>
        </w:rPr>
        <w:t>gaming (Johnson, D., &amp; Wiles, J., 2003). This matter highlights the significance of crafting game components in a manner that supports and strengthens educational goals, rather than overshadowing them.</w:t>
      </w:r>
    </w:p>
    <w:p w14:paraId="0A2E6B7B" w14:textId="221992EA" w:rsidR="00427798" w:rsidRPr="00427798" w:rsidRDefault="00427798" w:rsidP="006F5B3F">
      <w:pPr>
        <w:pStyle w:val="Heading2"/>
        <w:numPr>
          <w:ilvl w:val="1"/>
          <w:numId w:val="3"/>
        </w:numPr>
        <w:rPr>
          <w:lang w:val="en-US"/>
        </w:rPr>
      </w:pPr>
      <w:bookmarkStart w:id="69" w:name="_Toc164099945"/>
      <w:r w:rsidRPr="00427798">
        <w:rPr>
          <w:lang w:val="en-US"/>
        </w:rPr>
        <w:t>Manipulating the System</w:t>
      </w:r>
      <w:bookmarkEnd w:id="69"/>
    </w:p>
    <w:p w14:paraId="2D6879B3" w14:textId="67F92FA5" w:rsidR="001B4CDA" w:rsidRPr="00427798" w:rsidRDefault="00427798" w:rsidP="006B12A3">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427798">
        <w:rPr>
          <w:rFonts w:ascii="Work Sans" w:eastAsia="Times New Roman" w:hAnsi="Work Sans" w:cs="Times New Roman"/>
          <w:sz w:val="24"/>
          <w:szCs w:val="24"/>
          <w:lang w:val="en-US" w:eastAsia="en-GB"/>
        </w:rPr>
        <w:t xml:space="preserve">Another issue to consider is the potential for learners to manipulate the system by strategically using the game mechanics to get desired results without really gaining any knowledge or skills. For example, students may try to succeed in multiple-choice questions by regularly selecting a particular choice or taking advantage of predictable patterns in the game design (Baker, R. S., Corbett, A. T., &amp; </w:t>
      </w:r>
      <w:proofErr w:type="spellStart"/>
      <w:r w:rsidRPr="00427798">
        <w:rPr>
          <w:rFonts w:ascii="Work Sans" w:eastAsia="Times New Roman" w:hAnsi="Work Sans" w:cs="Times New Roman"/>
          <w:sz w:val="24"/>
          <w:szCs w:val="24"/>
          <w:lang w:val="en-US" w:eastAsia="en-GB"/>
        </w:rPr>
        <w:t>Aleven</w:t>
      </w:r>
      <w:proofErr w:type="spellEnd"/>
      <w:r w:rsidRPr="00427798">
        <w:rPr>
          <w:rFonts w:ascii="Work Sans" w:eastAsia="Times New Roman" w:hAnsi="Work Sans" w:cs="Times New Roman"/>
          <w:sz w:val="24"/>
          <w:szCs w:val="24"/>
          <w:lang w:val="en-US" w:eastAsia="en-GB"/>
        </w:rPr>
        <w:t xml:space="preserve">, V., 2008). This type of conduct not only undermines </w:t>
      </w:r>
      <w:proofErr w:type="gramStart"/>
      <w:r w:rsidRPr="00427798">
        <w:rPr>
          <w:rFonts w:ascii="Work Sans" w:eastAsia="Times New Roman" w:hAnsi="Work Sans" w:cs="Times New Roman"/>
          <w:sz w:val="24"/>
          <w:szCs w:val="24"/>
          <w:lang w:val="en-US" w:eastAsia="en-GB"/>
        </w:rPr>
        <w:t>the educational</w:t>
      </w:r>
      <w:proofErr w:type="gramEnd"/>
      <w:r w:rsidRPr="00427798">
        <w:rPr>
          <w:rFonts w:ascii="Work Sans" w:eastAsia="Times New Roman" w:hAnsi="Work Sans" w:cs="Times New Roman"/>
          <w:sz w:val="24"/>
          <w:szCs w:val="24"/>
          <w:lang w:val="en-US" w:eastAsia="en-GB"/>
        </w:rPr>
        <w:t xml:space="preserve"> goals but also decreases the fundamental drive to acquire knowledge.</w:t>
      </w:r>
    </w:p>
    <w:p w14:paraId="6EF225C9" w14:textId="3B0B561F" w:rsidR="00427798" w:rsidRPr="001B4CDA" w:rsidRDefault="00427798" w:rsidP="001B4CDA">
      <w:pPr>
        <w:pStyle w:val="Heading2"/>
        <w:numPr>
          <w:ilvl w:val="1"/>
          <w:numId w:val="3"/>
        </w:numPr>
        <w:rPr>
          <w:lang w:val="en-US"/>
        </w:rPr>
      </w:pPr>
      <w:bookmarkStart w:id="70" w:name="_Toc164099946"/>
      <w:r w:rsidRPr="00427798">
        <w:rPr>
          <w:lang w:val="en-US"/>
        </w:rPr>
        <w:lastRenderedPageBreak/>
        <w:t xml:space="preserve">Overcoming Challenges with </w:t>
      </w:r>
      <w:proofErr w:type="spellStart"/>
      <w:r w:rsidRPr="00427798">
        <w:rPr>
          <w:lang w:val="en-US"/>
        </w:rPr>
        <w:t>PyAdventures</w:t>
      </w:r>
      <w:bookmarkEnd w:id="70"/>
      <w:proofErr w:type="spellEnd"/>
    </w:p>
    <w:p w14:paraId="5B87BAF0" w14:textId="21E6203D" w:rsidR="00427798" w:rsidRPr="00427798" w:rsidRDefault="00427798" w:rsidP="006F5B3F">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427798">
        <w:rPr>
          <w:rFonts w:ascii="Work Sans" w:eastAsia="Times New Roman" w:hAnsi="Work Sans" w:cs="Times New Roman"/>
          <w:sz w:val="24"/>
          <w:szCs w:val="24"/>
          <w:lang w:val="en-US" w:eastAsia="en-GB"/>
        </w:rPr>
        <w:t>The design of PyAdventures has focused extensively on addressing the following challenges:</w:t>
      </w:r>
    </w:p>
    <w:p w14:paraId="619A8D3C" w14:textId="4FFF131C" w:rsidR="00E63B4D" w:rsidRDefault="00427798" w:rsidP="00427798">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427798">
        <w:rPr>
          <w:rFonts w:ascii="Work Sans" w:eastAsia="Times New Roman" w:hAnsi="Work Sans" w:cs="Times New Roman"/>
          <w:sz w:val="24"/>
          <w:szCs w:val="24"/>
          <w:lang w:val="en-US" w:eastAsia="en-GB"/>
        </w:rPr>
        <w:t xml:space="preserve">PyAdventures strives to achieve a balanced integration of game and </w:t>
      </w:r>
      <w:commentRangeStart w:id="71"/>
      <w:r w:rsidRPr="00427798">
        <w:rPr>
          <w:rFonts w:ascii="Work Sans" w:eastAsia="Times New Roman" w:hAnsi="Work Sans" w:cs="Times New Roman"/>
          <w:sz w:val="24"/>
          <w:szCs w:val="24"/>
          <w:lang w:val="en-US" w:eastAsia="en-GB"/>
        </w:rPr>
        <w:t xml:space="preserve">educational elements </w:t>
      </w:r>
      <w:commentRangeEnd w:id="71"/>
      <w:r w:rsidR="0042174D">
        <w:rPr>
          <w:rStyle w:val="CommentReference"/>
        </w:rPr>
        <w:commentReference w:id="71"/>
      </w:r>
      <w:r w:rsidRPr="00427798">
        <w:rPr>
          <w:rFonts w:ascii="Work Sans" w:eastAsia="Times New Roman" w:hAnsi="Work Sans" w:cs="Times New Roman"/>
          <w:sz w:val="24"/>
          <w:szCs w:val="24"/>
          <w:lang w:val="en-US" w:eastAsia="en-GB"/>
        </w:rPr>
        <w:t xml:space="preserve">by including instructional information into the game's storyline and ensuring that the gameplay mechanics directly support the learning objectives. This approach is intended to reduce the possibility of being distracted while playing the game. The game's design places a high importance on the clarity and usefulness of programming principles, ensuring that the instructional value is always the </w:t>
      </w:r>
      <w:proofErr w:type="gramStart"/>
      <w:r w:rsidRPr="00427798">
        <w:rPr>
          <w:rFonts w:ascii="Work Sans" w:eastAsia="Times New Roman" w:hAnsi="Work Sans" w:cs="Times New Roman"/>
          <w:sz w:val="24"/>
          <w:szCs w:val="24"/>
          <w:lang w:val="en-US" w:eastAsia="en-GB"/>
        </w:rPr>
        <w:t>main focus</w:t>
      </w:r>
      <w:proofErr w:type="gramEnd"/>
      <w:r w:rsidRPr="00427798">
        <w:rPr>
          <w:rFonts w:ascii="Work Sans" w:eastAsia="Times New Roman" w:hAnsi="Work Sans" w:cs="Times New Roman"/>
          <w:sz w:val="24"/>
          <w:szCs w:val="24"/>
          <w:lang w:val="en-US" w:eastAsia="en-GB"/>
        </w:rPr>
        <w:t>.</w:t>
      </w:r>
    </w:p>
    <w:p w14:paraId="4664BC15" w14:textId="7650C0C5" w:rsidR="00427798" w:rsidRPr="00427798" w:rsidRDefault="00427798" w:rsidP="006F5B3F">
      <w:pPr>
        <w:pStyle w:val="Heading2"/>
        <w:numPr>
          <w:ilvl w:val="1"/>
          <w:numId w:val="3"/>
        </w:numPr>
        <w:rPr>
          <w:lang w:val="en-US"/>
        </w:rPr>
      </w:pPr>
      <w:bookmarkStart w:id="72" w:name="_Toc164099947"/>
      <w:r w:rsidRPr="00427798">
        <w:rPr>
          <w:lang w:val="en-US"/>
        </w:rPr>
        <w:t>Adaptive Learning and Feedback Mechanisms:</w:t>
      </w:r>
      <w:bookmarkEnd w:id="72"/>
      <w:r w:rsidRPr="00427798">
        <w:rPr>
          <w:lang w:val="en-US"/>
        </w:rPr>
        <w:t xml:space="preserve"> </w:t>
      </w:r>
    </w:p>
    <w:p w14:paraId="21904C12" w14:textId="77777777" w:rsidR="00427798" w:rsidRPr="00427798" w:rsidRDefault="00427798" w:rsidP="00427798">
      <w:pPr>
        <w:shd w:val="clear" w:color="auto" w:fill="FFFFFF"/>
        <w:spacing w:after="100" w:afterAutospacing="1" w:line="360" w:lineRule="auto"/>
        <w:ind w:left="720"/>
        <w:rPr>
          <w:rFonts w:ascii="Work Sans" w:eastAsia="Times New Roman" w:hAnsi="Work Sans" w:cs="Times New Roman"/>
          <w:sz w:val="24"/>
          <w:szCs w:val="24"/>
          <w:lang w:val="en-US" w:eastAsia="en-GB"/>
        </w:rPr>
      </w:pPr>
      <w:proofErr w:type="gramStart"/>
      <w:r w:rsidRPr="00427798">
        <w:rPr>
          <w:rFonts w:ascii="Work Sans" w:eastAsia="Times New Roman" w:hAnsi="Work Sans" w:cs="Times New Roman"/>
          <w:sz w:val="24"/>
          <w:szCs w:val="24"/>
          <w:lang w:val="en-US" w:eastAsia="en-GB"/>
        </w:rPr>
        <w:t>For the purpose of</w:t>
      </w:r>
      <w:proofErr w:type="gramEnd"/>
      <w:r w:rsidRPr="00427798">
        <w:rPr>
          <w:rFonts w:ascii="Work Sans" w:eastAsia="Times New Roman" w:hAnsi="Work Sans" w:cs="Times New Roman"/>
          <w:sz w:val="24"/>
          <w:szCs w:val="24"/>
          <w:lang w:val="en-US" w:eastAsia="en-GB"/>
        </w:rPr>
        <w:t xml:space="preserve"> to avoid and eliminate the possibility of exploiting the system, PyAdventures includes adaptive learning routes and feedback systems that adjust to the progress and comprehension of each unique student. This method guarantees that progress in the game depends on a true understanding and practical use of programming ideas.</w:t>
      </w:r>
    </w:p>
    <w:p w14:paraId="3172DF0D" w14:textId="7CA17601" w:rsidR="00AA072E" w:rsidRDefault="00427798" w:rsidP="00A820F1">
      <w:pPr>
        <w:shd w:val="clear" w:color="auto" w:fill="FFFFFF"/>
        <w:spacing w:after="100" w:afterAutospacing="1" w:line="360" w:lineRule="auto"/>
        <w:ind w:left="720"/>
        <w:rPr>
          <w:rFonts w:ascii="Work Sans" w:eastAsia="Times New Roman" w:hAnsi="Work Sans" w:cs="Times New Roman"/>
          <w:sz w:val="24"/>
          <w:szCs w:val="24"/>
          <w:lang w:val="en-US" w:eastAsia="en-GB"/>
        </w:rPr>
      </w:pPr>
      <w:r w:rsidRPr="00427798">
        <w:rPr>
          <w:rFonts w:ascii="Work Sans" w:eastAsia="Times New Roman" w:hAnsi="Work Sans" w:cs="Times New Roman"/>
          <w:sz w:val="24"/>
          <w:szCs w:val="24"/>
          <w:lang w:val="en-US" w:eastAsia="en-GB"/>
        </w:rPr>
        <w:t xml:space="preserve">PyAdventures uses a range of question styles and evolves tasks according to the learner's progress to discourage them from taking advantage of predictable patterns. This </w:t>
      </w:r>
      <w:proofErr w:type="gramStart"/>
      <w:r w:rsidRPr="00427798">
        <w:rPr>
          <w:rFonts w:ascii="Work Sans" w:eastAsia="Times New Roman" w:hAnsi="Work Sans" w:cs="Times New Roman"/>
          <w:sz w:val="24"/>
          <w:szCs w:val="24"/>
          <w:lang w:val="en-US" w:eastAsia="en-GB"/>
        </w:rPr>
        <w:t>particular type of Python</w:t>
      </w:r>
      <w:proofErr w:type="gramEnd"/>
      <w:r w:rsidRPr="00427798">
        <w:rPr>
          <w:rFonts w:ascii="Work Sans" w:eastAsia="Times New Roman" w:hAnsi="Work Sans" w:cs="Times New Roman"/>
          <w:sz w:val="24"/>
          <w:szCs w:val="24"/>
          <w:lang w:val="en-US" w:eastAsia="en-GB"/>
        </w:rPr>
        <w:t xml:space="preserve"> programming course promotes authentic involvement with the subject matter and cultivates a more profound comprehension of Python programming.</w:t>
      </w:r>
    </w:p>
    <w:p w14:paraId="2CA7B9F4" w14:textId="52853B7C" w:rsidR="00107B3D" w:rsidRDefault="007D20E9" w:rsidP="007D20E9">
      <w:pPr>
        <w:pStyle w:val="Heading2"/>
        <w:numPr>
          <w:ilvl w:val="1"/>
          <w:numId w:val="3"/>
        </w:numPr>
      </w:pPr>
      <w:r>
        <w:t xml:space="preserve">  </w:t>
      </w:r>
      <w:bookmarkStart w:id="73" w:name="_Toc164099948"/>
      <w:r>
        <w:t>Theoretical Foundations of Gamification</w:t>
      </w:r>
      <w:bookmarkEnd w:id="73"/>
    </w:p>
    <w:p w14:paraId="16A30B6E" w14:textId="37B9CFCB" w:rsidR="000A65C8" w:rsidRDefault="002356D7" w:rsidP="006B12A3">
      <w:pPr>
        <w:spacing w:line="360" w:lineRule="auto"/>
        <w:ind w:left="720"/>
        <w:rPr>
          <w:rFonts w:ascii="Work Sans" w:hAnsi="Work Sans"/>
          <w:sz w:val="24"/>
          <w:szCs w:val="24"/>
        </w:rPr>
      </w:pPr>
      <w:r w:rsidRPr="002356D7">
        <w:rPr>
          <w:rFonts w:ascii="Work Sans" w:hAnsi="Work Sans"/>
          <w:sz w:val="24"/>
          <w:szCs w:val="24"/>
        </w:rPr>
        <w:t xml:space="preserve">Recent systematic studies, such as the study conducted by Zeybek and Saygi (2023), highlight the significance of gamification in improving engagement and motivation in educational environments. </w:t>
      </w:r>
      <w:r w:rsidRPr="002356D7">
        <w:rPr>
          <w:rFonts w:ascii="Work Sans" w:hAnsi="Work Sans"/>
          <w:sz w:val="24"/>
          <w:szCs w:val="24"/>
        </w:rPr>
        <w:lastRenderedPageBreak/>
        <w:t xml:space="preserve">This research serves as the foundation for the development of 'PyAdventures,' a learning platform that strategically incorporates gamified features to enhance educational results. </w:t>
      </w:r>
      <w:proofErr w:type="spellStart"/>
      <w:r w:rsidRPr="002356D7">
        <w:rPr>
          <w:rFonts w:ascii="Work Sans" w:hAnsi="Work Sans"/>
          <w:sz w:val="24"/>
          <w:szCs w:val="24"/>
        </w:rPr>
        <w:t>Welbers</w:t>
      </w:r>
      <w:proofErr w:type="spellEnd"/>
      <w:r w:rsidRPr="002356D7">
        <w:rPr>
          <w:rFonts w:ascii="Work Sans" w:hAnsi="Work Sans"/>
          <w:sz w:val="24"/>
          <w:szCs w:val="24"/>
        </w:rPr>
        <w:t xml:space="preserve"> et al. (2019) provide more clarity on this matter by proving the influence of various gamification methods, particularly feedback systems, on student engagement in educational applications. Furthermore, the conducted research opposes the successful use of personalised feedback but emphasises the usefulness of session limitations in regulating excessive gaming, hence endorsing dispersed learning.</w:t>
      </w:r>
    </w:p>
    <w:p w14:paraId="06244162" w14:textId="0CF2B225" w:rsidR="000A65C8" w:rsidRPr="000A65C8" w:rsidRDefault="000A65C8" w:rsidP="000A65C8">
      <w:pPr>
        <w:pStyle w:val="Heading3"/>
        <w:numPr>
          <w:ilvl w:val="2"/>
          <w:numId w:val="3"/>
        </w:numPr>
        <w:rPr>
          <w:rFonts w:eastAsia="Times New Roman"/>
          <w:sz w:val="32"/>
          <w:szCs w:val="32"/>
        </w:rPr>
      </w:pPr>
      <w:bookmarkStart w:id="74" w:name="_Toc164099949"/>
      <w:r w:rsidRPr="000A65C8">
        <w:rPr>
          <w:rFonts w:eastAsia="Times New Roman"/>
          <w:sz w:val="32"/>
          <w:szCs w:val="32"/>
        </w:rPr>
        <w:t>Personalization in Gamification</w:t>
      </w:r>
      <w:bookmarkEnd w:id="74"/>
    </w:p>
    <w:p w14:paraId="4F0A2DDE" w14:textId="0ED0E9CA" w:rsidR="000A65C8" w:rsidRPr="000A65C8" w:rsidRDefault="000A65C8" w:rsidP="000A65C8">
      <w:pPr>
        <w:spacing w:line="360" w:lineRule="auto"/>
        <w:ind w:left="720"/>
        <w:rPr>
          <w:rFonts w:ascii="Work Sans" w:hAnsi="Work Sans"/>
          <w:sz w:val="24"/>
          <w:szCs w:val="24"/>
        </w:rPr>
      </w:pPr>
      <w:r w:rsidRPr="000A65C8">
        <w:rPr>
          <w:rFonts w:ascii="Work Sans" w:hAnsi="Work Sans"/>
          <w:sz w:val="24"/>
          <w:szCs w:val="24"/>
        </w:rPr>
        <w:t xml:space="preserve">Recent </w:t>
      </w:r>
      <w:del w:id="75" w:author="Y Arafa" w:date="2024-04-17T17:58:00Z">
        <w:r w:rsidRPr="000A65C8" w:rsidDel="00D55408">
          <w:rPr>
            <w:rFonts w:ascii="Work Sans" w:hAnsi="Work Sans"/>
            <w:sz w:val="24"/>
            <w:szCs w:val="24"/>
          </w:rPr>
          <w:delText xml:space="preserve">study </w:delText>
        </w:r>
      </w:del>
      <w:ins w:id="76" w:author="Y Arafa" w:date="2024-04-17T17:58:00Z">
        <w:r w:rsidR="00D55408" w:rsidRPr="000A65C8">
          <w:rPr>
            <w:rFonts w:ascii="Work Sans" w:hAnsi="Work Sans"/>
            <w:sz w:val="24"/>
            <w:szCs w:val="24"/>
          </w:rPr>
          <w:t>stud</w:t>
        </w:r>
        <w:r w:rsidR="00D55408">
          <w:rPr>
            <w:rFonts w:ascii="Work Sans" w:hAnsi="Work Sans"/>
            <w:sz w:val="24"/>
            <w:szCs w:val="24"/>
          </w:rPr>
          <w:t>ies</w:t>
        </w:r>
        <w:r w:rsidR="00D55408" w:rsidRPr="000A65C8">
          <w:rPr>
            <w:rFonts w:ascii="Work Sans" w:hAnsi="Work Sans"/>
            <w:sz w:val="24"/>
            <w:szCs w:val="24"/>
          </w:rPr>
          <w:t xml:space="preserve"> </w:t>
        </w:r>
      </w:ins>
      <w:del w:id="77" w:author="Y Arafa" w:date="2024-04-17T17:58:00Z">
        <w:r w:rsidRPr="000A65C8" w:rsidDel="00D55408">
          <w:rPr>
            <w:rFonts w:ascii="Work Sans" w:hAnsi="Work Sans"/>
            <w:sz w:val="24"/>
            <w:szCs w:val="24"/>
          </w:rPr>
          <w:delText xml:space="preserve">emphasises </w:delText>
        </w:r>
      </w:del>
      <w:ins w:id="78" w:author="Y Arafa" w:date="2024-04-17T17:58:00Z">
        <w:r w:rsidR="00D55408">
          <w:rPr>
            <w:rFonts w:ascii="Work Sans" w:hAnsi="Work Sans"/>
            <w:sz w:val="24"/>
            <w:szCs w:val="24"/>
          </w:rPr>
          <w:t>emphasise</w:t>
        </w:r>
        <w:r w:rsidR="00D55408" w:rsidRPr="000A65C8">
          <w:rPr>
            <w:rFonts w:ascii="Work Sans" w:hAnsi="Work Sans"/>
            <w:sz w:val="24"/>
            <w:szCs w:val="24"/>
          </w:rPr>
          <w:t xml:space="preserve"> </w:t>
        </w:r>
      </w:ins>
      <w:r w:rsidRPr="000A65C8">
        <w:rPr>
          <w:rFonts w:ascii="Work Sans" w:hAnsi="Work Sans"/>
          <w:sz w:val="24"/>
          <w:szCs w:val="24"/>
        </w:rPr>
        <w:t xml:space="preserve">the essential importance of personalisation in gamification to improve learning outcomes. </w:t>
      </w:r>
      <w:proofErr w:type="spellStart"/>
      <w:r w:rsidRPr="000A65C8">
        <w:rPr>
          <w:rFonts w:ascii="Work Sans" w:hAnsi="Work Sans"/>
          <w:sz w:val="24"/>
          <w:szCs w:val="24"/>
        </w:rPr>
        <w:t>Smiderle</w:t>
      </w:r>
      <w:proofErr w:type="spellEnd"/>
      <w:r w:rsidRPr="000A65C8">
        <w:rPr>
          <w:rFonts w:ascii="Work Sans" w:hAnsi="Work Sans"/>
          <w:sz w:val="24"/>
          <w:szCs w:val="24"/>
        </w:rPr>
        <w:t xml:space="preserve"> et al. (2020) conducted a study that shows how the effects of gamification can vary dramatically depending on certain personality types. This discovery implies that by using adaptive gamification tactics, engagement</w:t>
      </w:r>
      <w:ins w:id="79" w:author="Y Arafa" w:date="2024-04-17T17:57:00Z">
        <w:r w:rsidR="00D55408">
          <w:rPr>
            <w:rFonts w:ascii="Work Sans" w:hAnsi="Work Sans"/>
            <w:sz w:val="24"/>
            <w:szCs w:val="24"/>
          </w:rPr>
          <w:t>,</w:t>
        </w:r>
      </w:ins>
      <w:r w:rsidRPr="000A65C8">
        <w:rPr>
          <w:rFonts w:ascii="Work Sans" w:hAnsi="Work Sans"/>
          <w:sz w:val="24"/>
          <w:szCs w:val="24"/>
        </w:rPr>
        <w:t xml:space="preserve"> and efficiency may be optimised. This provides a compelling argument for integrating personalised learning environments into educational games such as "PyAdventures."</w:t>
      </w:r>
    </w:p>
    <w:p w14:paraId="6BC12E16" w14:textId="157CD4AF" w:rsidR="006F5B3F" w:rsidRPr="000A65C8" w:rsidRDefault="000A65C8" w:rsidP="000A65C8">
      <w:pPr>
        <w:pStyle w:val="Heading3"/>
        <w:numPr>
          <w:ilvl w:val="2"/>
          <w:numId w:val="3"/>
        </w:numPr>
        <w:rPr>
          <w:rFonts w:eastAsia="Times New Roman"/>
          <w:sz w:val="32"/>
          <w:szCs w:val="32"/>
          <w:lang w:eastAsia="en-GB"/>
        </w:rPr>
      </w:pPr>
      <w:bookmarkStart w:id="80" w:name="_Toc164099950"/>
      <w:r w:rsidRPr="000A65C8">
        <w:rPr>
          <w:rFonts w:eastAsia="Times New Roman"/>
          <w:sz w:val="32"/>
          <w:szCs w:val="32"/>
          <w:lang w:eastAsia="en-GB"/>
        </w:rPr>
        <w:t>Effective Game Design Principles</w:t>
      </w:r>
      <w:bookmarkEnd w:id="80"/>
    </w:p>
    <w:p w14:paraId="3E0D9968" w14:textId="3452D669" w:rsidR="000A65C8" w:rsidRDefault="000A65C8" w:rsidP="000A65C8">
      <w:pPr>
        <w:spacing w:line="360" w:lineRule="auto"/>
        <w:ind w:left="720"/>
        <w:rPr>
          <w:rFonts w:ascii="Work Sans" w:hAnsi="Work Sans"/>
          <w:sz w:val="24"/>
          <w:szCs w:val="24"/>
          <w:lang w:eastAsia="en-GB"/>
        </w:rPr>
      </w:pPr>
      <w:r w:rsidRPr="000A65C8">
        <w:rPr>
          <w:rFonts w:ascii="Work Sans" w:hAnsi="Work Sans"/>
          <w:sz w:val="24"/>
          <w:szCs w:val="24"/>
          <w:lang w:eastAsia="en-GB"/>
        </w:rPr>
        <w:t xml:space="preserve">The "Play Hard, Study Hard" article highlights key game design techniques that enhance educational outcomes by including gamification. The concepts encompass prompt feedback, precise objectives, and rewarding challenges. By </w:t>
      </w:r>
      <w:del w:id="81" w:author="Y Arafa" w:date="2024-04-17T17:58:00Z">
        <w:r w:rsidRPr="000A65C8" w:rsidDel="00D55408">
          <w:rPr>
            <w:rFonts w:ascii="Work Sans" w:hAnsi="Work Sans"/>
            <w:sz w:val="24"/>
            <w:szCs w:val="24"/>
            <w:lang w:eastAsia="en-GB"/>
          </w:rPr>
          <w:delText xml:space="preserve">include </w:delText>
        </w:r>
      </w:del>
      <w:ins w:id="82" w:author="Y Arafa" w:date="2024-04-17T17:58:00Z">
        <w:r w:rsidR="00D55408">
          <w:rPr>
            <w:rFonts w:ascii="Work Sans" w:hAnsi="Work Sans"/>
            <w:sz w:val="24"/>
            <w:szCs w:val="24"/>
            <w:lang w:eastAsia="en-GB"/>
          </w:rPr>
          <w:t>including</w:t>
        </w:r>
        <w:r w:rsidR="00D55408" w:rsidRPr="000A65C8">
          <w:rPr>
            <w:rFonts w:ascii="Work Sans" w:hAnsi="Work Sans"/>
            <w:sz w:val="24"/>
            <w:szCs w:val="24"/>
            <w:lang w:eastAsia="en-GB"/>
          </w:rPr>
          <w:t xml:space="preserve"> </w:t>
        </w:r>
      </w:ins>
      <w:r w:rsidRPr="000A65C8">
        <w:rPr>
          <w:rFonts w:ascii="Work Sans" w:hAnsi="Work Sans"/>
          <w:sz w:val="24"/>
          <w:szCs w:val="24"/>
          <w:lang w:eastAsia="en-GB"/>
        </w:rPr>
        <w:t>these features, the engagement, and educational outcomes of "PyAdventures" may be greatly improved, since they provide a strong theoretical basis for its design.</w:t>
      </w:r>
    </w:p>
    <w:p w14:paraId="204EBD1E" w14:textId="453A6AE4" w:rsidR="000A65C8" w:rsidRDefault="00830529" w:rsidP="006B12A3">
      <w:pPr>
        <w:spacing w:line="360" w:lineRule="auto"/>
        <w:ind w:left="720"/>
        <w:rPr>
          <w:rFonts w:ascii="Work Sans" w:hAnsi="Work Sans"/>
          <w:sz w:val="24"/>
          <w:szCs w:val="24"/>
          <w:lang w:eastAsia="en-GB"/>
        </w:rPr>
      </w:pPr>
      <w:r w:rsidRPr="00830529">
        <w:rPr>
          <w:rFonts w:ascii="Work Sans" w:hAnsi="Work Sans"/>
          <w:sz w:val="24"/>
          <w:szCs w:val="24"/>
          <w:lang w:eastAsia="en-GB"/>
        </w:rPr>
        <w:t xml:space="preserve">Games such as "PyAdventures" use gamification to greatly improve learning by actively involving students in the learning process. Multiple studies have consistently demonstrated that the implementation of gamification in education enhances motivation, increases retention rates, and has the potential to improve academic </w:t>
      </w:r>
      <w:r w:rsidRPr="00830529">
        <w:rPr>
          <w:rFonts w:ascii="Work Sans" w:hAnsi="Work Sans"/>
          <w:sz w:val="24"/>
          <w:szCs w:val="24"/>
          <w:lang w:eastAsia="en-GB"/>
        </w:rPr>
        <w:lastRenderedPageBreak/>
        <w:t>performance. This is achieved by integrating elements that enhance problem-solving skills, attention to detail, and logical thinking (Wright, 2011; Kim &amp; Castelli, 2021). "PyAdventures" employs these ideas by incorporating Python programming problems into a game story, thereby creating a dynamic and engaging learning environment</w:t>
      </w:r>
      <w:commentRangeStart w:id="83"/>
      <w:commentRangeStart w:id="84"/>
      <w:commentRangeStart w:id="85"/>
      <w:commentRangeStart w:id="86"/>
      <w:r w:rsidRPr="00830529">
        <w:rPr>
          <w:rFonts w:ascii="Work Sans" w:hAnsi="Work Sans"/>
          <w:sz w:val="24"/>
          <w:szCs w:val="24"/>
          <w:lang w:eastAsia="en-GB"/>
        </w:rPr>
        <w:t>.</w:t>
      </w:r>
      <w:commentRangeEnd w:id="83"/>
      <w:r w:rsidR="005D7ED1">
        <w:rPr>
          <w:rStyle w:val="CommentReference"/>
        </w:rPr>
        <w:commentReference w:id="83"/>
      </w:r>
      <w:commentRangeEnd w:id="84"/>
      <w:r w:rsidR="00FA6522">
        <w:rPr>
          <w:rStyle w:val="CommentReference"/>
        </w:rPr>
        <w:commentReference w:id="84"/>
      </w:r>
      <w:commentRangeEnd w:id="85"/>
      <w:r w:rsidR="00FA6522">
        <w:rPr>
          <w:rStyle w:val="CommentReference"/>
        </w:rPr>
        <w:commentReference w:id="85"/>
      </w:r>
      <w:commentRangeEnd w:id="86"/>
      <w:r w:rsidR="00031E11">
        <w:rPr>
          <w:rStyle w:val="CommentReference"/>
        </w:rPr>
        <w:commentReference w:id="86"/>
      </w:r>
    </w:p>
    <w:p w14:paraId="3410981C" w14:textId="77777777" w:rsidR="00654136" w:rsidRDefault="00654136" w:rsidP="006B12A3">
      <w:pPr>
        <w:spacing w:line="360" w:lineRule="auto"/>
        <w:ind w:left="720"/>
        <w:rPr>
          <w:rFonts w:ascii="Work Sans" w:hAnsi="Work Sans"/>
          <w:sz w:val="24"/>
          <w:szCs w:val="24"/>
          <w:lang w:eastAsia="en-GB"/>
        </w:rPr>
      </w:pPr>
    </w:p>
    <w:p w14:paraId="0176D691" w14:textId="77777777" w:rsidR="00654136" w:rsidRDefault="00654136" w:rsidP="006B12A3">
      <w:pPr>
        <w:spacing w:line="360" w:lineRule="auto"/>
        <w:ind w:left="720"/>
        <w:rPr>
          <w:rFonts w:ascii="Work Sans" w:hAnsi="Work Sans"/>
          <w:sz w:val="24"/>
          <w:szCs w:val="24"/>
          <w:lang w:eastAsia="en-GB"/>
        </w:rPr>
      </w:pPr>
    </w:p>
    <w:p w14:paraId="4B29FFE1" w14:textId="77777777" w:rsidR="00654136" w:rsidRDefault="00654136" w:rsidP="006B12A3">
      <w:pPr>
        <w:spacing w:line="360" w:lineRule="auto"/>
        <w:ind w:left="720"/>
        <w:rPr>
          <w:rFonts w:ascii="Work Sans" w:hAnsi="Work Sans"/>
          <w:sz w:val="24"/>
          <w:szCs w:val="24"/>
          <w:lang w:eastAsia="en-GB"/>
        </w:rPr>
      </w:pPr>
    </w:p>
    <w:p w14:paraId="4705BFCB" w14:textId="77777777" w:rsidR="00654136" w:rsidRDefault="00654136" w:rsidP="006B12A3">
      <w:pPr>
        <w:spacing w:line="360" w:lineRule="auto"/>
        <w:ind w:left="720"/>
        <w:rPr>
          <w:rFonts w:ascii="Work Sans" w:hAnsi="Work Sans"/>
          <w:sz w:val="24"/>
          <w:szCs w:val="24"/>
          <w:lang w:eastAsia="en-GB"/>
        </w:rPr>
      </w:pPr>
    </w:p>
    <w:p w14:paraId="3DA86CD4" w14:textId="77777777" w:rsidR="00654136" w:rsidRDefault="00654136" w:rsidP="006B12A3">
      <w:pPr>
        <w:spacing w:line="360" w:lineRule="auto"/>
        <w:ind w:left="720"/>
        <w:rPr>
          <w:rFonts w:ascii="Work Sans" w:hAnsi="Work Sans"/>
          <w:sz w:val="24"/>
          <w:szCs w:val="24"/>
          <w:lang w:eastAsia="en-GB"/>
        </w:rPr>
      </w:pPr>
    </w:p>
    <w:p w14:paraId="35B4C11C" w14:textId="77777777" w:rsidR="00654136" w:rsidRDefault="00654136" w:rsidP="006B12A3">
      <w:pPr>
        <w:spacing w:line="360" w:lineRule="auto"/>
        <w:ind w:left="720"/>
        <w:rPr>
          <w:rFonts w:ascii="Work Sans" w:hAnsi="Work Sans"/>
          <w:sz w:val="24"/>
          <w:szCs w:val="24"/>
          <w:lang w:eastAsia="en-GB"/>
        </w:rPr>
      </w:pPr>
    </w:p>
    <w:p w14:paraId="52204C2C" w14:textId="77777777" w:rsidR="00654136" w:rsidRDefault="00654136" w:rsidP="006B12A3">
      <w:pPr>
        <w:spacing w:line="360" w:lineRule="auto"/>
        <w:ind w:left="720"/>
        <w:rPr>
          <w:rFonts w:ascii="Work Sans" w:hAnsi="Work Sans"/>
          <w:sz w:val="24"/>
          <w:szCs w:val="24"/>
          <w:lang w:eastAsia="en-GB"/>
        </w:rPr>
      </w:pPr>
    </w:p>
    <w:p w14:paraId="76CB6545" w14:textId="77777777" w:rsidR="00654136" w:rsidRDefault="00654136" w:rsidP="006B12A3">
      <w:pPr>
        <w:spacing w:line="360" w:lineRule="auto"/>
        <w:ind w:left="720"/>
        <w:rPr>
          <w:rFonts w:ascii="Work Sans" w:hAnsi="Work Sans"/>
          <w:sz w:val="24"/>
          <w:szCs w:val="24"/>
          <w:lang w:eastAsia="en-GB"/>
        </w:rPr>
      </w:pPr>
    </w:p>
    <w:p w14:paraId="63717718" w14:textId="77777777" w:rsidR="00654136" w:rsidRDefault="00654136" w:rsidP="006B12A3">
      <w:pPr>
        <w:spacing w:line="360" w:lineRule="auto"/>
        <w:ind w:left="720"/>
        <w:rPr>
          <w:rFonts w:ascii="Work Sans" w:hAnsi="Work Sans"/>
          <w:sz w:val="24"/>
          <w:szCs w:val="24"/>
          <w:lang w:eastAsia="en-GB"/>
        </w:rPr>
      </w:pPr>
    </w:p>
    <w:p w14:paraId="3AACB650" w14:textId="77777777" w:rsidR="00654136" w:rsidRDefault="00654136" w:rsidP="006B12A3">
      <w:pPr>
        <w:spacing w:line="360" w:lineRule="auto"/>
        <w:ind w:left="720"/>
        <w:rPr>
          <w:rFonts w:ascii="Work Sans" w:hAnsi="Work Sans"/>
          <w:sz w:val="24"/>
          <w:szCs w:val="24"/>
          <w:lang w:eastAsia="en-GB"/>
        </w:rPr>
      </w:pPr>
    </w:p>
    <w:p w14:paraId="02FD33D1" w14:textId="77777777" w:rsidR="00654136" w:rsidRDefault="00654136" w:rsidP="006B12A3">
      <w:pPr>
        <w:spacing w:line="360" w:lineRule="auto"/>
        <w:ind w:left="720"/>
        <w:rPr>
          <w:rFonts w:ascii="Work Sans" w:hAnsi="Work Sans"/>
          <w:sz w:val="24"/>
          <w:szCs w:val="24"/>
          <w:lang w:eastAsia="en-GB"/>
        </w:rPr>
      </w:pPr>
    </w:p>
    <w:p w14:paraId="053AE6D1" w14:textId="77777777" w:rsidR="00654136" w:rsidRDefault="00654136" w:rsidP="006B12A3">
      <w:pPr>
        <w:spacing w:line="360" w:lineRule="auto"/>
        <w:ind w:left="720"/>
        <w:rPr>
          <w:rFonts w:ascii="Work Sans" w:hAnsi="Work Sans"/>
          <w:sz w:val="24"/>
          <w:szCs w:val="24"/>
          <w:lang w:eastAsia="en-GB"/>
        </w:rPr>
      </w:pPr>
    </w:p>
    <w:p w14:paraId="58A77C75" w14:textId="77777777" w:rsidR="00AA072E" w:rsidRDefault="00AA072E" w:rsidP="006B12A3">
      <w:pPr>
        <w:spacing w:line="360" w:lineRule="auto"/>
        <w:ind w:left="720"/>
        <w:rPr>
          <w:rFonts w:ascii="Work Sans" w:hAnsi="Work Sans"/>
          <w:sz w:val="24"/>
          <w:szCs w:val="24"/>
          <w:lang w:eastAsia="en-GB"/>
        </w:rPr>
      </w:pPr>
    </w:p>
    <w:p w14:paraId="3F87E2F3" w14:textId="77777777" w:rsidR="00AA072E" w:rsidRDefault="00AA072E" w:rsidP="006B12A3">
      <w:pPr>
        <w:spacing w:line="360" w:lineRule="auto"/>
        <w:ind w:left="720"/>
        <w:rPr>
          <w:rFonts w:ascii="Work Sans" w:hAnsi="Work Sans"/>
          <w:sz w:val="24"/>
          <w:szCs w:val="24"/>
          <w:lang w:eastAsia="en-GB"/>
        </w:rPr>
      </w:pPr>
    </w:p>
    <w:p w14:paraId="1B63678E" w14:textId="77777777" w:rsidR="00AA072E" w:rsidRDefault="00AA072E" w:rsidP="006B12A3">
      <w:pPr>
        <w:spacing w:line="360" w:lineRule="auto"/>
        <w:ind w:left="720"/>
        <w:rPr>
          <w:rFonts w:ascii="Work Sans" w:hAnsi="Work Sans"/>
          <w:sz w:val="24"/>
          <w:szCs w:val="24"/>
          <w:lang w:eastAsia="en-GB"/>
        </w:rPr>
      </w:pPr>
    </w:p>
    <w:p w14:paraId="5816A0E8" w14:textId="77777777" w:rsidR="00AA072E" w:rsidRDefault="00AA072E" w:rsidP="006B12A3">
      <w:pPr>
        <w:spacing w:line="360" w:lineRule="auto"/>
        <w:ind w:left="720"/>
        <w:rPr>
          <w:rFonts w:ascii="Work Sans" w:hAnsi="Work Sans"/>
          <w:sz w:val="24"/>
          <w:szCs w:val="24"/>
          <w:lang w:eastAsia="en-GB"/>
        </w:rPr>
      </w:pPr>
    </w:p>
    <w:p w14:paraId="7B378301" w14:textId="77777777" w:rsidR="00A820F1" w:rsidRDefault="00A820F1" w:rsidP="006B12A3">
      <w:pPr>
        <w:spacing w:line="360" w:lineRule="auto"/>
        <w:ind w:left="720"/>
        <w:rPr>
          <w:rFonts w:ascii="Work Sans" w:hAnsi="Work Sans"/>
          <w:sz w:val="24"/>
          <w:szCs w:val="24"/>
          <w:lang w:eastAsia="en-GB"/>
        </w:rPr>
      </w:pPr>
    </w:p>
    <w:p w14:paraId="5BAEC06A" w14:textId="77777777" w:rsidR="00A820F1" w:rsidRDefault="00A820F1" w:rsidP="006B12A3">
      <w:pPr>
        <w:spacing w:line="360" w:lineRule="auto"/>
        <w:ind w:left="720"/>
        <w:rPr>
          <w:rFonts w:ascii="Work Sans" w:hAnsi="Work Sans"/>
          <w:sz w:val="24"/>
          <w:szCs w:val="24"/>
          <w:lang w:eastAsia="en-GB"/>
        </w:rPr>
      </w:pPr>
    </w:p>
    <w:p w14:paraId="40C43A65" w14:textId="77777777" w:rsidR="00A820F1" w:rsidRDefault="00A820F1" w:rsidP="006B12A3">
      <w:pPr>
        <w:spacing w:line="360" w:lineRule="auto"/>
        <w:ind w:left="720"/>
        <w:rPr>
          <w:rFonts w:ascii="Work Sans" w:hAnsi="Work Sans"/>
          <w:sz w:val="24"/>
          <w:szCs w:val="24"/>
          <w:lang w:eastAsia="en-GB"/>
        </w:rPr>
      </w:pPr>
    </w:p>
    <w:p w14:paraId="0DC9D3C7" w14:textId="77777777" w:rsidR="00A820F1" w:rsidRPr="006B12A3" w:rsidRDefault="00A820F1" w:rsidP="006B12A3">
      <w:pPr>
        <w:spacing w:line="360" w:lineRule="auto"/>
        <w:ind w:left="720"/>
        <w:rPr>
          <w:rFonts w:ascii="Work Sans" w:hAnsi="Work Sans"/>
          <w:sz w:val="24"/>
          <w:szCs w:val="24"/>
          <w:lang w:eastAsia="en-GB"/>
        </w:rPr>
      </w:pPr>
    </w:p>
    <w:p w14:paraId="274A0E54" w14:textId="04365835" w:rsidR="00107B3D" w:rsidRPr="009B5DC1" w:rsidRDefault="00107B3D" w:rsidP="009B5DC1">
      <w:pPr>
        <w:pStyle w:val="Heading1"/>
        <w:numPr>
          <w:ilvl w:val="0"/>
          <w:numId w:val="3"/>
        </w:numPr>
        <w:rPr>
          <w:rFonts w:eastAsia="Times New Roman"/>
          <w:lang w:eastAsia="en-GB"/>
        </w:rPr>
      </w:pPr>
      <w:bookmarkStart w:id="87" w:name="_Toc164099951"/>
      <w:commentRangeStart w:id="88"/>
      <w:r>
        <w:rPr>
          <w:rFonts w:eastAsia="Times New Roman"/>
          <w:lang w:eastAsia="en-GB"/>
        </w:rPr>
        <w:lastRenderedPageBreak/>
        <w:t>Project Design</w:t>
      </w:r>
      <w:bookmarkEnd w:id="87"/>
      <w:commentRangeEnd w:id="88"/>
      <w:r w:rsidR="00956DD0">
        <w:rPr>
          <w:rStyle w:val="CommentReference"/>
          <w:rFonts w:asciiTheme="minorHAnsi" w:eastAsiaTheme="minorHAnsi" w:hAnsiTheme="minorHAnsi" w:cstheme="minorBidi"/>
          <w:color w:val="auto"/>
        </w:rPr>
        <w:commentReference w:id="88"/>
      </w:r>
    </w:p>
    <w:p w14:paraId="6FF5BD82" w14:textId="25E098BB" w:rsidR="00906189" w:rsidRPr="00906189" w:rsidRDefault="006F5B3F" w:rsidP="006F5B3F">
      <w:pPr>
        <w:pStyle w:val="Heading2"/>
      </w:pPr>
      <w:bookmarkStart w:id="89" w:name="_Toc164099952"/>
      <w:r>
        <w:t xml:space="preserve">3.1. </w:t>
      </w:r>
      <w:r w:rsidR="00906189" w:rsidRPr="00906189">
        <w:t>Process of Development and Selection of Tools</w:t>
      </w:r>
      <w:bookmarkEnd w:id="89"/>
    </w:p>
    <w:p w14:paraId="6FD91635" w14:textId="4DD1270E" w:rsidR="00906189" w:rsidRDefault="00906189" w:rsidP="00906189">
      <w:pPr>
        <w:shd w:val="clear" w:color="auto" w:fill="FFFFFF"/>
        <w:spacing w:after="100" w:afterAutospacing="1" w:line="360" w:lineRule="auto"/>
        <w:ind w:left="720"/>
        <w:rPr>
          <w:rFonts w:ascii="Work Sans" w:eastAsia="Times New Roman" w:hAnsi="Work Sans" w:cs="Times New Roman"/>
          <w:sz w:val="24"/>
          <w:szCs w:val="24"/>
          <w:lang w:eastAsia="en-GB"/>
        </w:rPr>
      </w:pPr>
      <w:r w:rsidRPr="00906189">
        <w:rPr>
          <w:rFonts w:ascii="Work Sans" w:eastAsia="Times New Roman" w:hAnsi="Work Sans" w:cs="Times New Roman"/>
          <w:sz w:val="24"/>
          <w:szCs w:val="24"/>
          <w:lang w:eastAsia="en-GB"/>
        </w:rPr>
        <w:t xml:space="preserve">During the first phases of PyAdventures' development, the search for the most appropriate tools and platforms involved a process of testing and discovery. The initial prototypes were developed using Scratch and Alice 3, two well recognised platforms known for their user-friendly interface and effectiveness in teaching programming principles. Although both platforms had user-friendly drag-and-drop interfaces that facilitated the understanding of fundamental programming concepts, they eventually failed to meet the desired standards of PyAdventures in terms of narrative complexity and visual </w:t>
      </w:r>
      <w:r>
        <w:rPr>
          <w:rFonts w:ascii="Work Sans" w:eastAsia="Times New Roman" w:hAnsi="Work Sans" w:cs="Times New Roman"/>
          <w:sz w:val="24"/>
          <w:szCs w:val="24"/>
          <w:lang w:eastAsia="en-GB"/>
        </w:rPr>
        <w:t>perfection.</w:t>
      </w:r>
    </w:p>
    <w:p w14:paraId="25FC8F3B" w14:textId="3C1207B8" w:rsidR="00594D02" w:rsidRPr="00594D02" w:rsidRDefault="00594D02"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594D02">
        <w:rPr>
          <w:rFonts w:ascii="Work Sans" w:eastAsia="Times New Roman" w:hAnsi="Work Sans" w:cs="Times New Roman"/>
          <w:sz w:val="24"/>
          <w:szCs w:val="24"/>
          <w:lang w:eastAsia="en-GB"/>
        </w:rPr>
        <w:t xml:space="preserve">The need for a more sophisticated visual style and the capacity to craft a more immersive storytelling experience prompted the integration of Adobe Photoshop and Adobe After Effects into game design and animation. Photoshop facilitated the development of intricate and captivating game worlds and characters, while After Effects equipped users with the required resources to animate these aspects </w:t>
      </w:r>
      <w:del w:id="90" w:author="Y Arafa" w:date="2024-04-17T18:04:00Z">
        <w:r w:rsidRPr="00594D02" w:rsidDel="00031E11">
          <w:rPr>
            <w:rFonts w:ascii="Work Sans" w:eastAsia="Times New Roman" w:hAnsi="Work Sans" w:cs="Times New Roman"/>
            <w:sz w:val="24"/>
            <w:szCs w:val="24"/>
            <w:lang w:eastAsia="en-GB"/>
          </w:rPr>
          <w:delText>in a compelling manner</w:delText>
        </w:r>
      </w:del>
      <w:ins w:id="91" w:author="Y Arafa" w:date="2024-04-17T18:04:00Z">
        <w:r w:rsidR="00031E11">
          <w:rPr>
            <w:rFonts w:ascii="Work Sans" w:eastAsia="Times New Roman" w:hAnsi="Work Sans" w:cs="Times New Roman"/>
            <w:sz w:val="24"/>
            <w:szCs w:val="24"/>
            <w:lang w:eastAsia="en-GB"/>
          </w:rPr>
          <w:t>compellingly</w:t>
        </w:r>
      </w:ins>
      <w:r w:rsidRPr="00594D02">
        <w:rPr>
          <w:rFonts w:ascii="Work Sans" w:eastAsia="Times New Roman" w:hAnsi="Work Sans" w:cs="Times New Roman"/>
          <w:sz w:val="24"/>
          <w:szCs w:val="24"/>
          <w:lang w:eastAsia="en-GB"/>
        </w:rPr>
        <w:t>. This combination was crucial in achieving the immersive and graphically compelling world of PyAdventures.</w:t>
      </w:r>
    </w:p>
    <w:p w14:paraId="22E49133" w14:textId="4B5B114C" w:rsidR="00594D02" w:rsidRDefault="00594D02"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594D02">
        <w:rPr>
          <w:rFonts w:ascii="Work Sans" w:eastAsia="Times New Roman" w:hAnsi="Work Sans" w:cs="Times New Roman"/>
          <w:sz w:val="24"/>
          <w:szCs w:val="24"/>
          <w:lang w:eastAsia="en-GB"/>
        </w:rPr>
        <w:t>Furthermore, the project utilised the cutting-edge capabilities of AI-generated images to augment the game's visual variety while maintaining a high level of quality. This method for the quick creation of distinct, contextually suitable visuals that could be customised to match the environment of the game, guaranteeing that every aspect of PyAdventures was visually attractive and educationally significant.</w:t>
      </w:r>
    </w:p>
    <w:p w14:paraId="6D1AA695" w14:textId="77777777" w:rsidR="001B4CDA" w:rsidRDefault="001B4CDA" w:rsidP="001B4CDA">
      <w:pPr>
        <w:shd w:val="clear" w:color="auto" w:fill="FFFFFF"/>
        <w:spacing w:after="100" w:afterAutospacing="1" w:line="360" w:lineRule="auto"/>
        <w:ind w:left="720"/>
        <w:rPr>
          <w:rFonts w:ascii="Work Sans" w:eastAsia="Times New Roman" w:hAnsi="Work Sans" w:cs="Times New Roman"/>
          <w:sz w:val="24"/>
          <w:szCs w:val="24"/>
          <w:lang w:eastAsia="en-GB"/>
        </w:rPr>
      </w:pPr>
    </w:p>
    <w:p w14:paraId="0F1D2D9B" w14:textId="77777777" w:rsidR="009B5DC1" w:rsidRPr="00594D02" w:rsidRDefault="009B5DC1" w:rsidP="001B4CDA">
      <w:pPr>
        <w:shd w:val="clear" w:color="auto" w:fill="FFFFFF"/>
        <w:spacing w:after="100" w:afterAutospacing="1" w:line="360" w:lineRule="auto"/>
        <w:ind w:left="720"/>
        <w:rPr>
          <w:rFonts w:ascii="Work Sans" w:eastAsia="Times New Roman" w:hAnsi="Work Sans" w:cs="Times New Roman"/>
          <w:sz w:val="24"/>
          <w:szCs w:val="24"/>
          <w:lang w:eastAsia="en-GB"/>
        </w:rPr>
      </w:pPr>
    </w:p>
    <w:p w14:paraId="35A31FC1" w14:textId="0EFB2717" w:rsidR="00594D02" w:rsidRPr="00594D02" w:rsidRDefault="00594D02" w:rsidP="006F5B3F">
      <w:pPr>
        <w:pStyle w:val="Heading2"/>
        <w:numPr>
          <w:ilvl w:val="1"/>
          <w:numId w:val="3"/>
        </w:numPr>
      </w:pPr>
      <w:bookmarkStart w:id="92" w:name="_Toc164099953"/>
      <w:r w:rsidRPr="00594D02">
        <w:lastRenderedPageBreak/>
        <w:t>Contemplating the Selection of Technology</w:t>
      </w:r>
      <w:bookmarkEnd w:id="92"/>
    </w:p>
    <w:p w14:paraId="447E53E8" w14:textId="4E05FADE" w:rsidR="00906189" w:rsidRDefault="00594D02" w:rsidP="00594D02">
      <w:pPr>
        <w:shd w:val="clear" w:color="auto" w:fill="FFFFFF"/>
        <w:spacing w:after="100" w:afterAutospacing="1" w:line="360" w:lineRule="auto"/>
        <w:ind w:left="720"/>
        <w:rPr>
          <w:rFonts w:ascii="Work Sans" w:eastAsia="Times New Roman" w:hAnsi="Work Sans" w:cs="Times New Roman"/>
          <w:sz w:val="24"/>
          <w:szCs w:val="24"/>
          <w:lang w:eastAsia="en-GB"/>
        </w:rPr>
      </w:pPr>
      <w:r w:rsidRPr="00594D02">
        <w:rPr>
          <w:rFonts w:ascii="Work Sans" w:eastAsia="Times New Roman" w:hAnsi="Work Sans" w:cs="Times New Roman"/>
          <w:sz w:val="24"/>
          <w:szCs w:val="24"/>
          <w:lang w:eastAsia="en-GB"/>
        </w:rPr>
        <w:t xml:space="preserve">This analysis of various technologies emphasises the repetitive process of game production, emphasising the significance of choosing tools that are in line with the project's educational and aesthetic objectives. The shift from </w:t>
      </w:r>
      <w:commentRangeStart w:id="93"/>
      <w:r w:rsidRPr="00594D02">
        <w:rPr>
          <w:rFonts w:ascii="Work Sans" w:eastAsia="Times New Roman" w:hAnsi="Work Sans" w:cs="Times New Roman"/>
          <w:sz w:val="24"/>
          <w:szCs w:val="24"/>
          <w:lang w:eastAsia="en-GB"/>
        </w:rPr>
        <w:t xml:space="preserve">Scratch and Alice 3 </w:t>
      </w:r>
      <w:commentRangeEnd w:id="93"/>
      <w:r w:rsidR="00031E11">
        <w:rPr>
          <w:rStyle w:val="CommentReference"/>
        </w:rPr>
        <w:commentReference w:id="93"/>
      </w:r>
      <w:r w:rsidRPr="00594D02">
        <w:rPr>
          <w:rFonts w:ascii="Work Sans" w:eastAsia="Times New Roman" w:hAnsi="Work Sans" w:cs="Times New Roman"/>
          <w:sz w:val="24"/>
          <w:szCs w:val="24"/>
          <w:lang w:eastAsia="en-GB"/>
        </w:rPr>
        <w:t>to advanced design and animation tools demonstrates a dedication to provide an educational game that not only teaches programming but also engages and motivates learners in an immersive environment.</w:t>
      </w:r>
    </w:p>
    <w:p w14:paraId="69984A9D" w14:textId="7E1B13F2" w:rsidR="008063F5" w:rsidRPr="008063F5" w:rsidRDefault="008063F5" w:rsidP="008063F5">
      <w:pPr>
        <w:shd w:val="clear" w:color="auto" w:fill="FFFFFF"/>
        <w:spacing w:after="100" w:afterAutospacing="1" w:line="360" w:lineRule="auto"/>
        <w:ind w:left="720"/>
        <w:rPr>
          <w:rFonts w:ascii="Work Sans" w:eastAsia="Times New Roman" w:hAnsi="Work Sans" w:cs="Times New Roman"/>
          <w:sz w:val="24"/>
          <w:szCs w:val="24"/>
          <w:lang w:eastAsia="en-GB"/>
        </w:rPr>
      </w:pPr>
      <w:r w:rsidRPr="008063F5">
        <w:rPr>
          <w:rFonts w:ascii="Work Sans" w:eastAsia="Times New Roman" w:hAnsi="Work Sans" w:cs="Times New Roman"/>
          <w:sz w:val="24"/>
          <w:szCs w:val="24"/>
          <w:lang w:eastAsia="en-GB"/>
        </w:rPr>
        <w:t xml:space="preserve">The design of PyAdventures represents a </w:t>
      </w:r>
      <w:commentRangeStart w:id="94"/>
      <w:r w:rsidRPr="008063F5">
        <w:rPr>
          <w:rFonts w:ascii="Work Sans" w:eastAsia="Times New Roman" w:hAnsi="Work Sans" w:cs="Times New Roman"/>
          <w:sz w:val="24"/>
          <w:szCs w:val="24"/>
          <w:lang w:eastAsia="en-GB"/>
        </w:rPr>
        <w:t>harmonious fusion of educational quality and engaging gameplay</w:t>
      </w:r>
      <w:commentRangeEnd w:id="94"/>
      <w:r w:rsidR="00031E11">
        <w:rPr>
          <w:rStyle w:val="CommentReference"/>
        </w:rPr>
        <w:commentReference w:id="94"/>
      </w:r>
      <w:r w:rsidRPr="008063F5">
        <w:rPr>
          <w:rFonts w:ascii="Work Sans" w:eastAsia="Times New Roman" w:hAnsi="Work Sans" w:cs="Times New Roman"/>
          <w:sz w:val="24"/>
          <w:szCs w:val="24"/>
          <w:lang w:eastAsia="en-GB"/>
        </w:rPr>
        <w:t>. The main objective was to provide an engaging educational experience that familiarises learners with Python programming in a dynamic, pleasurable, and efficient way. This section provides an overview of the fundamental elements of the game's design, which include the game design philosophy, the new store system, and the organised learning modules that serve as the educational foundation of PyAdventures.</w:t>
      </w:r>
    </w:p>
    <w:p w14:paraId="12735D2D" w14:textId="55EF4730" w:rsidR="008063F5" w:rsidRPr="008063F5" w:rsidRDefault="008063F5" w:rsidP="006F5B3F">
      <w:pPr>
        <w:pStyle w:val="Heading2"/>
        <w:numPr>
          <w:ilvl w:val="1"/>
          <w:numId w:val="3"/>
        </w:numPr>
      </w:pPr>
      <w:bookmarkStart w:id="95" w:name="_Toc164099954"/>
      <w:r w:rsidRPr="008063F5">
        <w:t>Game Design Educational Goals:</w:t>
      </w:r>
      <w:bookmarkEnd w:id="95"/>
    </w:p>
    <w:p w14:paraId="452D330C" w14:textId="75AAF99F" w:rsidR="003875C8" w:rsidRPr="008063F5" w:rsidRDefault="008063F5" w:rsidP="008063F5">
      <w:pPr>
        <w:shd w:val="clear" w:color="auto" w:fill="FFFFFF"/>
        <w:spacing w:after="100" w:afterAutospacing="1" w:line="360" w:lineRule="auto"/>
        <w:ind w:left="720"/>
        <w:rPr>
          <w:rFonts w:ascii="Work Sans" w:eastAsia="Times New Roman" w:hAnsi="Work Sans" w:cs="Times New Roman"/>
          <w:sz w:val="24"/>
          <w:szCs w:val="24"/>
          <w:lang w:eastAsia="en-GB"/>
        </w:rPr>
      </w:pPr>
      <w:r w:rsidRPr="008063F5">
        <w:rPr>
          <w:rFonts w:ascii="Work Sans" w:eastAsia="Times New Roman" w:hAnsi="Work Sans" w:cs="Times New Roman"/>
          <w:sz w:val="24"/>
          <w:szCs w:val="24"/>
          <w:lang w:eastAsia="en-GB"/>
        </w:rPr>
        <w:t xml:space="preserve">The goal of PyAdventures is to simplify programming topics and promote a favourable mindset </w:t>
      </w:r>
      <w:del w:id="96" w:author="Y Arafa" w:date="2024-04-17T18:06:00Z">
        <w:r w:rsidRPr="008063F5" w:rsidDel="00031E11">
          <w:rPr>
            <w:rFonts w:ascii="Work Sans" w:eastAsia="Times New Roman" w:hAnsi="Work Sans" w:cs="Times New Roman"/>
            <w:sz w:val="24"/>
            <w:szCs w:val="24"/>
            <w:lang w:eastAsia="en-GB"/>
          </w:rPr>
          <w:delText xml:space="preserve">towards </w:delText>
        </w:r>
      </w:del>
      <w:ins w:id="97" w:author="Y Arafa" w:date="2024-04-17T18:06:00Z">
        <w:r w:rsidR="00031E11">
          <w:rPr>
            <w:rFonts w:ascii="Work Sans" w:eastAsia="Times New Roman" w:hAnsi="Work Sans" w:cs="Times New Roman"/>
            <w:sz w:val="24"/>
            <w:szCs w:val="24"/>
            <w:lang w:eastAsia="en-GB"/>
          </w:rPr>
          <w:t>toward</w:t>
        </w:r>
        <w:r w:rsidR="00031E11" w:rsidRPr="008063F5">
          <w:rPr>
            <w:rFonts w:ascii="Work Sans" w:eastAsia="Times New Roman" w:hAnsi="Work Sans" w:cs="Times New Roman"/>
            <w:sz w:val="24"/>
            <w:szCs w:val="24"/>
            <w:lang w:eastAsia="en-GB"/>
          </w:rPr>
          <w:t xml:space="preserve"> </w:t>
        </w:r>
      </w:ins>
      <w:r w:rsidRPr="008063F5">
        <w:rPr>
          <w:rFonts w:ascii="Work Sans" w:eastAsia="Times New Roman" w:hAnsi="Work Sans" w:cs="Times New Roman"/>
          <w:sz w:val="24"/>
          <w:szCs w:val="24"/>
          <w:lang w:eastAsia="en-GB"/>
        </w:rPr>
        <w:t xml:space="preserve">learning Python. The game has been developed specifically for novices who possess minimal or no previous programming knowledge, offering a gradual initiation to concepts like </w:t>
      </w:r>
      <w:del w:id="98" w:author="Y Arafa" w:date="2024-04-17T18:06:00Z">
        <w:r w:rsidRPr="008063F5" w:rsidDel="00031E11">
          <w:rPr>
            <w:rFonts w:ascii="Work Sans" w:eastAsia="Times New Roman" w:hAnsi="Work Sans" w:cs="Times New Roman"/>
            <w:sz w:val="24"/>
            <w:szCs w:val="24"/>
            <w:lang w:eastAsia="en-GB"/>
          </w:rPr>
          <w:delText xml:space="preserve">as </w:delText>
        </w:r>
      </w:del>
      <w:r w:rsidRPr="008063F5">
        <w:rPr>
          <w:rFonts w:ascii="Work Sans" w:eastAsia="Times New Roman" w:hAnsi="Work Sans" w:cs="Times New Roman"/>
          <w:sz w:val="24"/>
          <w:szCs w:val="24"/>
          <w:lang w:eastAsia="en-GB"/>
        </w:rPr>
        <w:t>variables, control structures, data kinds, functions, and fundamental algorithms.</w:t>
      </w:r>
    </w:p>
    <w:p w14:paraId="071508AA" w14:textId="578AE111" w:rsidR="008063F5" w:rsidRPr="006F5B3F" w:rsidRDefault="008063F5" w:rsidP="006F5B3F">
      <w:pPr>
        <w:shd w:val="clear" w:color="auto" w:fill="FFFFFF"/>
        <w:spacing w:after="100" w:afterAutospacing="1" w:line="360" w:lineRule="auto"/>
        <w:ind w:left="720"/>
        <w:rPr>
          <w:rFonts w:ascii="Work Sans" w:eastAsia="Times New Roman" w:hAnsi="Work Sans" w:cs="Times New Roman"/>
          <w:sz w:val="24"/>
          <w:szCs w:val="24"/>
          <w:lang w:eastAsia="en-GB"/>
        </w:rPr>
      </w:pPr>
      <w:r w:rsidRPr="008063F5">
        <w:rPr>
          <w:rFonts w:ascii="Work Sans" w:eastAsia="Times New Roman" w:hAnsi="Work Sans" w:cs="Times New Roman"/>
          <w:sz w:val="24"/>
          <w:szCs w:val="24"/>
          <w:lang w:eastAsia="en-GB"/>
        </w:rPr>
        <w:t>PyAdventures is a game that focuses on a narrative-driven adventure. Players engage in tasks answer questions and conquer hurdles by using Python programming concepts. Advancement in the game is intimately linked to the player's comprehension and implementation of these principles, guaranteeing that learning is both the method and the objective of gaming.</w:t>
      </w:r>
    </w:p>
    <w:p w14:paraId="2117F9AB" w14:textId="6DA531B0" w:rsidR="008063F5" w:rsidRPr="008063F5" w:rsidRDefault="008063F5" w:rsidP="006F5B3F">
      <w:pPr>
        <w:pStyle w:val="Heading2"/>
        <w:numPr>
          <w:ilvl w:val="1"/>
          <w:numId w:val="3"/>
        </w:numPr>
      </w:pPr>
      <w:bookmarkStart w:id="99" w:name="_Toc164099955"/>
      <w:r w:rsidRPr="008063F5">
        <w:lastRenderedPageBreak/>
        <w:t>Narrative Elements:</w:t>
      </w:r>
      <w:bookmarkEnd w:id="99"/>
      <w:r w:rsidRPr="008063F5">
        <w:t> </w:t>
      </w:r>
    </w:p>
    <w:p w14:paraId="3DBB079D" w14:textId="6D23767B" w:rsidR="001B4CDA" w:rsidRPr="008063F5" w:rsidRDefault="008063F5" w:rsidP="006B12A3">
      <w:pPr>
        <w:shd w:val="clear" w:color="auto" w:fill="FFFFFF"/>
        <w:spacing w:after="100" w:afterAutospacing="1" w:line="360" w:lineRule="auto"/>
        <w:ind w:left="720"/>
        <w:rPr>
          <w:rFonts w:ascii="Work Sans" w:eastAsia="Times New Roman" w:hAnsi="Work Sans" w:cs="Times New Roman"/>
          <w:sz w:val="24"/>
          <w:szCs w:val="24"/>
          <w:lang w:eastAsia="en-GB"/>
        </w:rPr>
      </w:pPr>
      <w:r w:rsidRPr="008063F5">
        <w:rPr>
          <w:rFonts w:ascii="Work Sans" w:eastAsia="Times New Roman" w:hAnsi="Work Sans" w:cs="Times New Roman"/>
          <w:sz w:val="24"/>
          <w:szCs w:val="24"/>
          <w:lang w:eastAsia="en-GB"/>
        </w:rPr>
        <w:t>The game's narrative functions as a motivating context, placing players on an adventure that mirrors their educational path. The characters, story arcs, and challenges are thoughtfully designed to align with the educational objectives, offering a framework for the programming tasks and reinforcing the subject in a memorable and significant manner.</w:t>
      </w:r>
    </w:p>
    <w:p w14:paraId="73EC4EB7" w14:textId="2B2CF92D" w:rsidR="008063F5" w:rsidRPr="008063F5" w:rsidRDefault="008063F5" w:rsidP="006F5B3F">
      <w:pPr>
        <w:pStyle w:val="Heading2"/>
        <w:numPr>
          <w:ilvl w:val="1"/>
          <w:numId w:val="3"/>
        </w:numPr>
      </w:pPr>
      <w:bookmarkStart w:id="100" w:name="_Toc164099956"/>
      <w:r w:rsidRPr="008063F5">
        <w:t>Shop System Functionality:</w:t>
      </w:r>
      <w:bookmarkEnd w:id="100"/>
      <w:r w:rsidRPr="008063F5">
        <w:t> </w:t>
      </w:r>
    </w:p>
    <w:p w14:paraId="22D87DF3" w14:textId="64405482" w:rsidR="008063F5" w:rsidRPr="008063F5" w:rsidRDefault="008063F5" w:rsidP="006F5B3F">
      <w:pPr>
        <w:shd w:val="clear" w:color="auto" w:fill="FFFFFF"/>
        <w:spacing w:after="100" w:afterAutospacing="1" w:line="360" w:lineRule="auto"/>
        <w:ind w:left="720"/>
        <w:rPr>
          <w:rFonts w:ascii="Work Sans" w:eastAsia="Times New Roman" w:hAnsi="Work Sans" w:cs="Times New Roman"/>
          <w:sz w:val="24"/>
          <w:szCs w:val="24"/>
          <w:lang w:eastAsia="en-GB"/>
        </w:rPr>
      </w:pPr>
      <w:r w:rsidRPr="008063F5">
        <w:rPr>
          <w:rFonts w:ascii="Work Sans" w:eastAsia="Times New Roman" w:hAnsi="Work Sans" w:cs="Times New Roman"/>
          <w:sz w:val="24"/>
          <w:szCs w:val="24"/>
          <w:lang w:eastAsia="en-GB"/>
        </w:rPr>
        <w:t xml:space="preserve">The store system in PyAdventures has a component of resource allocation, motivating players to acquire and utilise currency </w:t>
      </w:r>
      <w:del w:id="101" w:author="Y Arafa" w:date="2024-04-17T18:30:00Z">
        <w:r w:rsidRPr="008063F5" w:rsidDel="00956DD0">
          <w:rPr>
            <w:rFonts w:ascii="Work Sans" w:eastAsia="Times New Roman" w:hAnsi="Work Sans" w:cs="Times New Roman"/>
            <w:sz w:val="24"/>
            <w:szCs w:val="24"/>
            <w:lang w:eastAsia="en-GB"/>
          </w:rPr>
          <w:delText>in a strategic manner</w:delText>
        </w:r>
      </w:del>
      <w:ins w:id="102" w:author="Y Arafa" w:date="2024-04-17T18:30:00Z">
        <w:r w:rsidR="00956DD0">
          <w:rPr>
            <w:rFonts w:ascii="Work Sans" w:eastAsia="Times New Roman" w:hAnsi="Work Sans" w:cs="Times New Roman"/>
            <w:sz w:val="24"/>
            <w:szCs w:val="24"/>
            <w:lang w:eastAsia="en-GB"/>
          </w:rPr>
          <w:t>strategically</w:t>
        </w:r>
      </w:ins>
      <w:r w:rsidRPr="008063F5">
        <w:rPr>
          <w:rFonts w:ascii="Work Sans" w:eastAsia="Times New Roman" w:hAnsi="Work Sans" w:cs="Times New Roman"/>
          <w:sz w:val="24"/>
          <w:szCs w:val="24"/>
          <w:lang w:eastAsia="en-GB"/>
        </w:rPr>
        <w:t>. Coins are granted as a reward for successfully finishing programming tasks, taking part in quizzes, and reaching certain levels in the game.</w:t>
      </w:r>
    </w:p>
    <w:p w14:paraId="4CABD9D4" w14:textId="487758E4" w:rsidR="003875C8" w:rsidRPr="008063F5" w:rsidRDefault="008063F5" w:rsidP="008063F5">
      <w:pPr>
        <w:shd w:val="clear" w:color="auto" w:fill="FFFFFF"/>
        <w:spacing w:after="100" w:afterAutospacing="1" w:line="360" w:lineRule="auto"/>
        <w:ind w:left="720"/>
        <w:rPr>
          <w:rFonts w:ascii="Work Sans" w:eastAsia="Times New Roman" w:hAnsi="Work Sans" w:cs="Times New Roman"/>
          <w:sz w:val="24"/>
          <w:szCs w:val="24"/>
          <w:lang w:eastAsia="en-GB"/>
        </w:rPr>
      </w:pPr>
      <w:r w:rsidRPr="008063F5">
        <w:rPr>
          <w:rFonts w:ascii="Work Sans" w:eastAsia="Times New Roman" w:hAnsi="Work Sans" w:cs="Times New Roman"/>
          <w:sz w:val="24"/>
          <w:szCs w:val="24"/>
          <w:lang w:eastAsia="en-GB"/>
        </w:rPr>
        <w:t xml:space="preserve">For educational purposes, the items that may be bought include hints and health. This method not only encourages active participation and acknowledges advancements, but also facilitates personalised learning by enabling participants to tailor their learning experience to suit their </w:t>
      </w:r>
      <w:del w:id="103" w:author="Y Arafa" w:date="2024-04-17T18:31:00Z">
        <w:r w:rsidRPr="008063F5" w:rsidDel="00956DD0">
          <w:rPr>
            <w:rFonts w:ascii="Work Sans" w:eastAsia="Times New Roman" w:hAnsi="Work Sans" w:cs="Times New Roman"/>
            <w:sz w:val="24"/>
            <w:szCs w:val="24"/>
            <w:lang w:eastAsia="en-GB"/>
          </w:rPr>
          <w:delText xml:space="preserve">own </w:delText>
        </w:r>
      </w:del>
      <w:r w:rsidRPr="008063F5">
        <w:rPr>
          <w:rFonts w:ascii="Work Sans" w:eastAsia="Times New Roman" w:hAnsi="Work Sans" w:cs="Times New Roman"/>
          <w:sz w:val="24"/>
          <w:szCs w:val="24"/>
          <w:lang w:eastAsia="en-GB"/>
        </w:rPr>
        <w:t>requirements.</w:t>
      </w:r>
    </w:p>
    <w:p w14:paraId="1800470F" w14:textId="1647EEDB" w:rsidR="00A616E3" w:rsidRDefault="008063F5" w:rsidP="002F58A3">
      <w:pPr>
        <w:shd w:val="clear" w:color="auto" w:fill="FFFFFF"/>
        <w:spacing w:after="100" w:afterAutospacing="1" w:line="360" w:lineRule="auto"/>
        <w:ind w:left="720"/>
        <w:rPr>
          <w:rFonts w:ascii="Work Sans" w:eastAsia="Times New Roman" w:hAnsi="Work Sans" w:cs="Times New Roman"/>
          <w:sz w:val="24"/>
          <w:szCs w:val="24"/>
          <w:lang w:eastAsia="en-GB"/>
        </w:rPr>
      </w:pPr>
      <w:r w:rsidRPr="008063F5">
        <w:rPr>
          <w:rFonts w:ascii="Work Sans" w:eastAsia="Times New Roman" w:hAnsi="Work Sans" w:cs="Times New Roman"/>
          <w:sz w:val="24"/>
          <w:szCs w:val="24"/>
          <w:lang w:eastAsia="en-GB"/>
        </w:rPr>
        <w:t>The learning modules are organised into acts and the acts into chapters, with each chapter dedicated to a distinct aspect of Python programming. Every chapter consists of a sequence of interactive lectures, coding activities, and a summary exam. The content is structured in a way that each chapter relies on the knowledge gained in the previous ones, guaranteeing a logical and progressive learning experience.</w:t>
      </w:r>
    </w:p>
    <w:p w14:paraId="7669FE92" w14:textId="2F61509D" w:rsidR="00B33BFD" w:rsidRPr="00B33BFD" w:rsidRDefault="00B33BFD" w:rsidP="006F5B3F">
      <w:pPr>
        <w:shd w:val="clear" w:color="auto" w:fill="FFFFFF"/>
        <w:spacing w:after="100" w:afterAutospacing="1" w:line="360" w:lineRule="auto"/>
        <w:ind w:left="720"/>
        <w:rPr>
          <w:rFonts w:ascii="Work Sans" w:eastAsia="Times New Roman" w:hAnsi="Work Sans" w:cs="Times New Roman"/>
          <w:sz w:val="24"/>
          <w:szCs w:val="24"/>
          <w:lang w:eastAsia="en-GB"/>
        </w:rPr>
      </w:pPr>
      <w:r w:rsidRPr="00B33BFD">
        <w:rPr>
          <w:rFonts w:ascii="Work Sans" w:eastAsia="Times New Roman" w:hAnsi="Work Sans" w:cs="Times New Roman"/>
          <w:sz w:val="24"/>
          <w:szCs w:val="24"/>
          <w:lang w:eastAsia="en-GB"/>
        </w:rPr>
        <w:t xml:space="preserve">The design idea behind the questions and exercises is to encourage critical thinking and problem-solving skills. Multiple-choice questions evaluate comprehension of theoretical </w:t>
      </w:r>
      <w:del w:id="104" w:author="Y Arafa" w:date="2024-04-17T18:31:00Z">
        <w:r w:rsidRPr="00B33BFD" w:rsidDel="00956DD0">
          <w:rPr>
            <w:rFonts w:ascii="Work Sans" w:eastAsia="Times New Roman" w:hAnsi="Work Sans" w:cs="Times New Roman"/>
            <w:sz w:val="24"/>
            <w:szCs w:val="24"/>
            <w:lang w:eastAsia="en-GB"/>
          </w:rPr>
          <w:delText>ideas, and</w:delText>
        </w:r>
      </w:del>
      <w:ins w:id="105" w:author="Y Arafa" w:date="2024-04-17T18:31:00Z">
        <w:r w:rsidR="00956DD0" w:rsidRPr="00B33BFD">
          <w:rPr>
            <w:rFonts w:ascii="Work Sans" w:eastAsia="Times New Roman" w:hAnsi="Work Sans" w:cs="Times New Roman"/>
            <w:sz w:val="24"/>
            <w:szCs w:val="24"/>
            <w:lang w:eastAsia="en-GB"/>
          </w:rPr>
          <w:t>ideas and</w:t>
        </w:r>
      </w:ins>
      <w:r w:rsidRPr="00B33BFD">
        <w:rPr>
          <w:rFonts w:ascii="Work Sans" w:eastAsia="Times New Roman" w:hAnsi="Work Sans" w:cs="Times New Roman"/>
          <w:sz w:val="24"/>
          <w:szCs w:val="24"/>
          <w:lang w:eastAsia="en-GB"/>
        </w:rPr>
        <w:t xml:space="preserve"> drag-and-drop coding assignments provide a hands-on demonstration of </w:t>
      </w:r>
      <w:r w:rsidRPr="00B33BFD">
        <w:rPr>
          <w:rFonts w:ascii="Work Sans" w:eastAsia="Times New Roman" w:hAnsi="Work Sans" w:cs="Times New Roman"/>
          <w:sz w:val="24"/>
          <w:szCs w:val="24"/>
          <w:lang w:eastAsia="en-GB"/>
        </w:rPr>
        <w:lastRenderedPageBreak/>
        <w:t>programming abilities. The end-of-chapter quizzes aim to reinforce learning by offering players a thorough review of the topics covered in the chapter.</w:t>
      </w:r>
    </w:p>
    <w:p w14:paraId="0C3DBBDC" w14:textId="5CFE9DB3" w:rsidR="001B4CDA" w:rsidRPr="008063F5" w:rsidRDefault="00B33BFD" w:rsidP="00993586">
      <w:pPr>
        <w:shd w:val="clear" w:color="auto" w:fill="FFFFFF"/>
        <w:spacing w:after="100" w:afterAutospacing="1" w:line="360" w:lineRule="auto"/>
        <w:ind w:left="720"/>
        <w:rPr>
          <w:rFonts w:ascii="Work Sans" w:eastAsia="Times New Roman" w:hAnsi="Work Sans" w:cs="Times New Roman"/>
          <w:sz w:val="24"/>
          <w:szCs w:val="24"/>
          <w:lang w:eastAsia="en-GB"/>
        </w:rPr>
      </w:pPr>
      <w:r w:rsidRPr="00B33BFD">
        <w:rPr>
          <w:rFonts w:ascii="Work Sans" w:eastAsia="Times New Roman" w:hAnsi="Work Sans" w:cs="Times New Roman"/>
          <w:sz w:val="24"/>
          <w:szCs w:val="24"/>
          <w:lang w:eastAsia="en-GB"/>
        </w:rPr>
        <w:t>PyAdventures effectively combines instructive information with exciting gaming through its well-thought-out design. The game's framework promotes an atmosphere in which learning is seamlessly incorporated into the gameplay, rendering Python programming easily accessible and attractive to a broad range of individuals</w:t>
      </w:r>
      <w:r w:rsidR="001B4CDA">
        <w:rPr>
          <w:rFonts w:ascii="Work Sans" w:eastAsia="Times New Roman" w:hAnsi="Work Sans" w:cs="Times New Roman"/>
          <w:sz w:val="24"/>
          <w:szCs w:val="24"/>
          <w:lang w:eastAsia="en-GB"/>
        </w:rPr>
        <w:t>.</w:t>
      </w:r>
    </w:p>
    <w:p w14:paraId="79A63C94" w14:textId="1A763885" w:rsidR="006F5B3F" w:rsidRPr="00A820F1" w:rsidRDefault="00230790" w:rsidP="006F5B3F">
      <w:pPr>
        <w:pStyle w:val="Heading1"/>
        <w:numPr>
          <w:ilvl w:val="0"/>
          <w:numId w:val="3"/>
        </w:numPr>
        <w:rPr>
          <w:rFonts w:eastAsia="Times New Roman"/>
          <w:lang w:eastAsia="en-GB"/>
        </w:rPr>
      </w:pPr>
      <w:bookmarkStart w:id="106" w:name="_Toc164099957"/>
      <w:r w:rsidRPr="00230790">
        <w:rPr>
          <w:rFonts w:eastAsia="Times New Roman"/>
          <w:lang w:eastAsia="en-GB"/>
        </w:rPr>
        <w:t xml:space="preserve">PyAdventures in </w:t>
      </w:r>
      <w:commentRangeStart w:id="107"/>
      <w:r w:rsidRPr="00230790">
        <w:rPr>
          <w:rFonts w:eastAsia="Times New Roman"/>
          <w:lang w:eastAsia="en-GB"/>
        </w:rPr>
        <w:t>the Context of Educational Programming Games</w:t>
      </w:r>
      <w:commentRangeEnd w:id="107"/>
      <w:r w:rsidR="00323A6F">
        <w:rPr>
          <w:rStyle w:val="CommentReference"/>
          <w:rFonts w:asciiTheme="minorHAnsi" w:eastAsiaTheme="minorHAnsi" w:hAnsiTheme="minorHAnsi" w:cstheme="minorBidi"/>
          <w:color w:val="auto"/>
        </w:rPr>
        <w:commentReference w:id="107"/>
      </w:r>
      <w:r w:rsidRPr="00230790">
        <w:rPr>
          <w:rFonts w:eastAsia="Times New Roman"/>
          <w:lang w:eastAsia="en-GB"/>
        </w:rPr>
        <w:t>.</w:t>
      </w:r>
      <w:bookmarkEnd w:id="106"/>
    </w:p>
    <w:p w14:paraId="311B1182" w14:textId="4BB5AB26" w:rsidR="00A616E3" w:rsidRPr="00230790" w:rsidRDefault="00230790" w:rsidP="00230790">
      <w:pPr>
        <w:shd w:val="clear" w:color="auto" w:fill="FFFFFF"/>
        <w:spacing w:after="100" w:afterAutospacing="1" w:line="360" w:lineRule="auto"/>
        <w:ind w:left="720"/>
        <w:rPr>
          <w:rFonts w:ascii="Work Sans" w:eastAsia="Times New Roman" w:hAnsi="Work Sans" w:cs="Times New Roman"/>
          <w:sz w:val="24"/>
          <w:szCs w:val="24"/>
          <w:lang w:eastAsia="en-GB"/>
        </w:rPr>
      </w:pPr>
      <w:r w:rsidRPr="00230790">
        <w:rPr>
          <w:rFonts w:ascii="Work Sans" w:eastAsia="Times New Roman" w:hAnsi="Work Sans" w:cs="Times New Roman"/>
          <w:sz w:val="24"/>
          <w:szCs w:val="24"/>
          <w:lang w:eastAsia="en-GB"/>
        </w:rPr>
        <w:t xml:space="preserve">The educational gaming industry for programming offers a diverse range of platforms that strive to create an exciting and easily accessible learning experience for coding. PyAdventures introduces an unusual combination of gameplay that focuses on storytelling, learning modules that adjust to the player's progress, and a unique store system. </w:t>
      </w:r>
      <w:commentRangeStart w:id="108"/>
      <w:proofErr w:type="spellStart"/>
      <w:r w:rsidRPr="00230790">
        <w:rPr>
          <w:rFonts w:ascii="Work Sans" w:eastAsia="Times New Roman" w:hAnsi="Work Sans" w:cs="Times New Roman"/>
          <w:sz w:val="24"/>
          <w:szCs w:val="24"/>
          <w:lang w:eastAsia="en-GB"/>
        </w:rPr>
        <w:t>PyAdventures</w:t>
      </w:r>
      <w:proofErr w:type="spellEnd"/>
      <w:r w:rsidRPr="00230790">
        <w:rPr>
          <w:rFonts w:ascii="Work Sans" w:eastAsia="Times New Roman" w:hAnsi="Work Sans" w:cs="Times New Roman"/>
          <w:sz w:val="24"/>
          <w:szCs w:val="24"/>
          <w:lang w:eastAsia="en-GB"/>
        </w:rPr>
        <w:t xml:space="preserve"> distinguishes itself </w:t>
      </w:r>
      <w:commentRangeEnd w:id="108"/>
      <w:r w:rsidR="00031E11">
        <w:rPr>
          <w:rStyle w:val="CommentReference"/>
        </w:rPr>
        <w:commentReference w:id="108"/>
      </w:r>
      <w:r w:rsidRPr="00230790">
        <w:rPr>
          <w:rFonts w:ascii="Work Sans" w:eastAsia="Times New Roman" w:hAnsi="Work Sans" w:cs="Times New Roman"/>
          <w:sz w:val="24"/>
          <w:szCs w:val="24"/>
          <w:lang w:eastAsia="en-GB"/>
        </w:rPr>
        <w:t xml:space="preserve">from prominent platforms like </w:t>
      </w:r>
      <w:proofErr w:type="spellStart"/>
      <w:r w:rsidRPr="00230790">
        <w:rPr>
          <w:rFonts w:ascii="Work Sans" w:eastAsia="Times New Roman" w:hAnsi="Work Sans" w:cs="Times New Roman"/>
          <w:sz w:val="24"/>
          <w:szCs w:val="24"/>
          <w:lang w:eastAsia="en-GB"/>
        </w:rPr>
        <w:t>CodeCombat</w:t>
      </w:r>
      <w:proofErr w:type="spellEnd"/>
      <w:r w:rsidRPr="00230790">
        <w:rPr>
          <w:rFonts w:ascii="Work Sans" w:eastAsia="Times New Roman" w:hAnsi="Work Sans" w:cs="Times New Roman"/>
          <w:sz w:val="24"/>
          <w:szCs w:val="24"/>
          <w:lang w:eastAsia="en-GB"/>
        </w:rPr>
        <w:t xml:space="preserve">, Tynker, </w:t>
      </w:r>
      <w:proofErr w:type="spellStart"/>
      <w:r w:rsidRPr="00230790">
        <w:rPr>
          <w:rFonts w:ascii="Work Sans" w:eastAsia="Times New Roman" w:hAnsi="Work Sans" w:cs="Times New Roman"/>
          <w:sz w:val="24"/>
          <w:szCs w:val="24"/>
          <w:lang w:eastAsia="en-GB"/>
        </w:rPr>
        <w:t>CodeSpark</w:t>
      </w:r>
      <w:proofErr w:type="spellEnd"/>
      <w:r w:rsidRPr="00230790">
        <w:rPr>
          <w:rFonts w:ascii="Work Sans" w:eastAsia="Times New Roman" w:hAnsi="Work Sans" w:cs="Times New Roman"/>
          <w:sz w:val="24"/>
          <w:szCs w:val="24"/>
          <w:lang w:eastAsia="en-GB"/>
        </w:rPr>
        <w:t xml:space="preserve">, and </w:t>
      </w:r>
      <w:proofErr w:type="spellStart"/>
      <w:r w:rsidRPr="00230790">
        <w:rPr>
          <w:rFonts w:ascii="Work Sans" w:eastAsia="Times New Roman" w:hAnsi="Work Sans" w:cs="Times New Roman"/>
          <w:sz w:val="24"/>
          <w:szCs w:val="24"/>
          <w:lang w:eastAsia="en-GB"/>
        </w:rPr>
        <w:t>CodeMonkey</w:t>
      </w:r>
      <w:proofErr w:type="spellEnd"/>
      <w:r w:rsidRPr="00230790">
        <w:rPr>
          <w:rFonts w:ascii="Work Sans" w:eastAsia="Times New Roman" w:hAnsi="Work Sans" w:cs="Times New Roman"/>
          <w:sz w:val="24"/>
          <w:szCs w:val="24"/>
          <w:lang w:eastAsia="en-GB"/>
        </w:rPr>
        <w:t xml:space="preserve"> while also being comparable to them.</w:t>
      </w:r>
    </w:p>
    <w:p w14:paraId="19C9644D" w14:textId="5BE7173E" w:rsidR="00AB468B" w:rsidRPr="00AB468B" w:rsidRDefault="006F5B3F" w:rsidP="006F5B3F">
      <w:pPr>
        <w:pStyle w:val="Heading2"/>
      </w:pPr>
      <w:bookmarkStart w:id="109" w:name="_Toc164099958"/>
      <w:r>
        <w:t xml:space="preserve">4.1. </w:t>
      </w:r>
      <w:commentRangeStart w:id="110"/>
      <w:proofErr w:type="spellStart"/>
      <w:r w:rsidR="00AB468B" w:rsidRPr="00AB468B">
        <w:t>CodeCombat</w:t>
      </w:r>
      <w:bookmarkEnd w:id="109"/>
      <w:commentRangeEnd w:id="110"/>
      <w:proofErr w:type="spellEnd"/>
      <w:r w:rsidR="00F56EC6">
        <w:rPr>
          <w:rStyle w:val="CommentReference"/>
          <w:rFonts w:asciiTheme="minorHAnsi" w:eastAsiaTheme="minorHAnsi" w:hAnsiTheme="minorHAnsi" w:cstheme="minorBidi"/>
          <w:b w:val="0"/>
          <w:bCs w:val="0"/>
          <w:lang w:eastAsia="en-US"/>
        </w:rPr>
        <w:commentReference w:id="110"/>
      </w:r>
    </w:p>
    <w:p w14:paraId="5E19A2AE" w14:textId="77777777" w:rsidR="00AB468B" w:rsidRPr="00AB468B" w:rsidRDefault="00AB468B" w:rsidP="00AB468B">
      <w:pPr>
        <w:shd w:val="clear" w:color="auto" w:fill="FFFFFF"/>
        <w:spacing w:after="100" w:afterAutospacing="1" w:line="360" w:lineRule="auto"/>
        <w:ind w:left="720"/>
        <w:rPr>
          <w:rFonts w:ascii="Work Sans" w:eastAsia="Times New Roman" w:hAnsi="Work Sans" w:cs="Times New Roman"/>
          <w:sz w:val="24"/>
          <w:szCs w:val="24"/>
          <w:lang w:eastAsia="en-GB"/>
        </w:rPr>
      </w:pPr>
      <w:proofErr w:type="spellStart"/>
      <w:r w:rsidRPr="00AB468B">
        <w:rPr>
          <w:rFonts w:ascii="Work Sans" w:eastAsia="Times New Roman" w:hAnsi="Work Sans" w:cs="Times New Roman"/>
          <w:sz w:val="24"/>
          <w:szCs w:val="24"/>
          <w:lang w:eastAsia="en-GB"/>
        </w:rPr>
        <w:t>CodeCombat</w:t>
      </w:r>
      <w:proofErr w:type="spellEnd"/>
      <w:r w:rsidRPr="00AB468B">
        <w:rPr>
          <w:rFonts w:ascii="Work Sans" w:eastAsia="Times New Roman" w:hAnsi="Work Sans" w:cs="Times New Roman"/>
          <w:sz w:val="24"/>
          <w:szCs w:val="24"/>
          <w:lang w:eastAsia="en-GB"/>
        </w:rPr>
        <w:t xml:space="preserve"> is widely recognised for its role-playing game model that effectively instructs programming concepts through interactive coding challenges. </w:t>
      </w:r>
      <w:proofErr w:type="spellStart"/>
      <w:r w:rsidRPr="00AB468B">
        <w:rPr>
          <w:rFonts w:ascii="Work Sans" w:eastAsia="Times New Roman" w:hAnsi="Work Sans" w:cs="Times New Roman"/>
          <w:sz w:val="24"/>
          <w:szCs w:val="24"/>
          <w:lang w:eastAsia="en-GB"/>
        </w:rPr>
        <w:t>CodeCombat</w:t>
      </w:r>
      <w:proofErr w:type="spellEnd"/>
      <w:r w:rsidRPr="00AB468B">
        <w:rPr>
          <w:rFonts w:ascii="Work Sans" w:eastAsia="Times New Roman" w:hAnsi="Work Sans" w:cs="Times New Roman"/>
          <w:sz w:val="24"/>
          <w:szCs w:val="24"/>
          <w:lang w:eastAsia="en-GB"/>
        </w:rPr>
        <w:t xml:space="preserve"> engages players in a fantasy realm where coding is necessary for navigation, whereas PyAdventures stands out by integrating a more extensive narrative that places learning inside an adventure plot, making the development of programming abilities an integral element of the storyline advancement. In addition, PyAdventures' store system adds a strategic learning element that is not seen in </w:t>
      </w:r>
      <w:proofErr w:type="spellStart"/>
      <w:r w:rsidRPr="00AB468B">
        <w:rPr>
          <w:rFonts w:ascii="Work Sans" w:eastAsia="Times New Roman" w:hAnsi="Work Sans" w:cs="Times New Roman"/>
          <w:sz w:val="24"/>
          <w:szCs w:val="24"/>
          <w:lang w:eastAsia="en-GB"/>
        </w:rPr>
        <w:t>CodeCombat</w:t>
      </w:r>
      <w:proofErr w:type="spellEnd"/>
      <w:r w:rsidRPr="00AB468B">
        <w:rPr>
          <w:rFonts w:ascii="Work Sans" w:eastAsia="Times New Roman" w:hAnsi="Work Sans" w:cs="Times New Roman"/>
          <w:sz w:val="24"/>
          <w:szCs w:val="24"/>
          <w:lang w:eastAsia="en-GB"/>
        </w:rPr>
        <w:t>. This allows players to utilise in-game prizes to enhance their learning experience.</w:t>
      </w:r>
    </w:p>
    <w:p w14:paraId="6F59CA04" w14:textId="67448F03" w:rsidR="00AB468B" w:rsidRPr="00AB468B" w:rsidRDefault="00AB468B" w:rsidP="006F5B3F">
      <w:pPr>
        <w:pStyle w:val="Heading2"/>
        <w:numPr>
          <w:ilvl w:val="1"/>
          <w:numId w:val="3"/>
        </w:numPr>
      </w:pPr>
      <w:bookmarkStart w:id="111" w:name="_Toc164099959"/>
      <w:r w:rsidRPr="00AB468B">
        <w:lastRenderedPageBreak/>
        <w:t>Tynker</w:t>
      </w:r>
      <w:bookmarkEnd w:id="111"/>
    </w:p>
    <w:p w14:paraId="611AD19A" w14:textId="4C2F4267" w:rsidR="00AB468B" w:rsidRPr="00AB468B" w:rsidRDefault="00AB468B" w:rsidP="006F5B3F">
      <w:pPr>
        <w:shd w:val="clear" w:color="auto" w:fill="FFFFFF"/>
        <w:spacing w:after="100" w:afterAutospacing="1" w:line="360" w:lineRule="auto"/>
        <w:ind w:left="720"/>
        <w:rPr>
          <w:rFonts w:ascii="Work Sans" w:eastAsia="Times New Roman" w:hAnsi="Work Sans" w:cs="Times New Roman"/>
          <w:sz w:val="24"/>
          <w:szCs w:val="24"/>
          <w:lang w:eastAsia="en-GB"/>
        </w:rPr>
      </w:pPr>
      <w:r w:rsidRPr="00AB468B">
        <w:rPr>
          <w:rFonts w:ascii="Work Sans" w:eastAsia="Times New Roman" w:hAnsi="Work Sans" w:cs="Times New Roman"/>
          <w:sz w:val="24"/>
          <w:szCs w:val="24"/>
          <w:lang w:eastAsia="en-GB"/>
        </w:rPr>
        <w:t>Tynker provides a flexible platform that accommodates a broad age group, utilising block-based coding to explain programming principles. Tynker is very accessible for younger learners, whereas PyAdventures caters to a somewhat older audience and provides a smooth transition from visual programming to text-based Python coding. The purpose of this transition is to provide learners with the necessary skills for real-world programming problems by connecting the logical thinking used in block-based programming with the syntax used in actual coding.</w:t>
      </w:r>
    </w:p>
    <w:p w14:paraId="5CE7ECB1" w14:textId="0DF8D673" w:rsidR="00AB468B" w:rsidRPr="00AB468B" w:rsidRDefault="00AB468B" w:rsidP="006F5B3F">
      <w:pPr>
        <w:pStyle w:val="Heading2"/>
        <w:numPr>
          <w:ilvl w:val="1"/>
          <w:numId w:val="3"/>
        </w:numPr>
      </w:pPr>
      <w:bookmarkStart w:id="112" w:name="_Toc164099960"/>
      <w:proofErr w:type="spellStart"/>
      <w:r w:rsidRPr="00AB468B">
        <w:t>CodeSpark</w:t>
      </w:r>
      <w:bookmarkEnd w:id="112"/>
      <w:proofErr w:type="spellEnd"/>
    </w:p>
    <w:p w14:paraId="248643D8" w14:textId="3E3BA314" w:rsidR="006F5B3F" w:rsidRDefault="00AB468B" w:rsidP="001B4CDA">
      <w:pPr>
        <w:shd w:val="clear" w:color="auto" w:fill="FFFFFF"/>
        <w:spacing w:after="100" w:afterAutospacing="1" w:line="360" w:lineRule="auto"/>
        <w:ind w:left="720"/>
        <w:rPr>
          <w:rFonts w:ascii="Work Sans" w:eastAsia="Times New Roman" w:hAnsi="Work Sans" w:cs="Times New Roman"/>
          <w:sz w:val="24"/>
          <w:szCs w:val="24"/>
          <w:lang w:eastAsia="en-GB"/>
        </w:rPr>
      </w:pPr>
      <w:proofErr w:type="spellStart"/>
      <w:r w:rsidRPr="00AB468B">
        <w:rPr>
          <w:rFonts w:ascii="Work Sans" w:eastAsia="Times New Roman" w:hAnsi="Work Sans" w:cs="Times New Roman"/>
          <w:sz w:val="24"/>
          <w:szCs w:val="24"/>
          <w:lang w:eastAsia="en-GB"/>
        </w:rPr>
        <w:t>CodeSpark</w:t>
      </w:r>
      <w:proofErr w:type="spellEnd"/>
      <w:r w:rsidRPr="00AB468B">
        <w:rPr>
          <w:rFonts w:ascii="Work Sans" w:eastAsia="Times New Roman" w:hAnsi="Work Sans" w:cs="Times New Roman"/>
          <w:sz w:val="24"/>
          <w:szCs w:val="24"/>
          <w:lang w:eastAsia="en-GB"/>
        </w:rPr>
        <w:t xml:space="preserve"> is designed for young students, </w:t>
      </w:r>
      <w:ins w:id="113" w:author="Y Arafa" w:date="2024-04-17T18:13:00Z">
        <w:r w:rsidR="00F56EC6">
          <w:rPr>
            <w:rFonts w:ascii="Work Sans" w:eastAsia="Times New Roman" w:hAnsi="Work Sans" w:cs="Times New Roman"/>
            <w:sz w:val="24"/>
            <w:szCs w:val="24"/>
            <w:lang w:eastAsia="en-GB"/>
          </w:rPr>
          <w:t xml:space="preserve">who </w:t>
        </w:r>
      </w:ins>
      <w:r w:rsidRPr="00AB468B">
        <w:rPr>
          <w:rFonts w:ascii="Work Sans" w:eastAsia="Times New Roman" w:hAnsi="Work Sans" w:cs="Times New Roman"/>
          <w:sz w:val="24"/>
          <w:szCs w:val="24"/>
          <w:lang w:eastAsia="en-GB"/>
        </w:rPr>
        <w:t xml:space="preserve">use interactive games and puzzles to instruct the basic principles of programming without the need </w:t>
      </w:r>
      <w:del w:id="114" w:author="Y Arafa" w:date="2024-04-17T18:13:00Z">
        <w:r w:rsidRPr="00AB468B" w:rsidDel="00F56EC6">
          <w:rPr>
            <w:rFonts w:ascii="Work Sans" w:eastAsia="Times New Roman" w:hAnsi="Work Sans" w:cs="Times New Roman"/>
            <w:sz w:val="24"/>
            <w:szCs w:val="24"/>
            <w:lang w:eastAsia="en-GB"/>
          </w:rPr>
          <w:delText xml:space="preserve">of </w:delText>
        </w:r>
      </w:del>
      <w:ins w:id="115" w:author="Y Arafa" w:date="2024-04-17T18:13:00Z">
        <w:r w:rsidR="00F56EC6">
          <w:rPr>
            <w:rFonts w:ascii="Work Sans" w:eastAsia="Times New Roman" w:hAnsi="Work Sans" w:cs="Times New Roman"/>
            <w:sz w:val="24"/>
            <w:szCs w:val="24"/>
            <w:lang w:eastAsia="en-GB"/>
          </w:rPr>
          <w:t>for</w:t>
        </w:r>
        <w:r w:rsidR="00F56EC6" w:rsidRPr="00AB468B">
          <w:rPr>
            <w:rFonts w:ascii="Work Sans" w:eastAsia="Times New Roman" w:hAnsi="Work Sans" w:cs="Times New Roman"/>
            <w:sz w:val="24"/>
            <w:szCs w:val="24"/>
            <w:lang w:eastAsia="en-GB"/>
          </w:rPr>
          <w:t xml:space="preserve"> </w:t>
        </w:r>
      </w:ins>
      <w:r w:rsidRPr="00AB468B">
        <w:rPr>
          <w:rFonts w:ascii="Work Sans" w:eastAsia="Times New Roman" w:hAnsi="Work Sans" w:cs="Times New Roman"/>
          <w:sz w:val="24"/>
          <w:szCs w:val="24"/>
          <w:lang w:eastAsia="en-GB"/>
        </w:rPr>
        <w:t>written language. PyAdventures primarily aims to captivate users by incorporating games and puzzles, while simultaneously emphasising the importance of Python syntax and principles. It specifically targets learners who are prepared to delve into coding using text-based methods. PyAdventures provides a rich narrative experience that attracts users who are not only interested in playing</w:t>
      </w:r>
      <w:del w:id="116" w:author="Y Arafa" w:date="2024-04-17T19:17:00Z">
        <w:r w:rsidRPr="00AB468B" w:rsidDel="002C004D">
          <w:rPr>
            <w:rFonts w:ascii="Work Sans" w:eastAsia="Times New Roman" w:hAnsi="Work Sans" w:cs="Times New Roman"/>
            <w:sz w:val="24"/>
            <w:szCs w:val="24"/>
            <w:lang w:eastAsia="en-GB"/>
          </w:rPr>
          <w:delText>,</w:delText>
        </w:r>
      </w:del>
      <w:r w:rsidRPr="00AB468B">
        <w:rPr>
          <w:rFonts w:ascii="Work Sans" w:eastAsia="Times New Roman" w:hAnsi="Work Sans" w:cs="Times New Roman"/>
          <w:sz w:val="24"/>
          <w:szCs w:val="24"/>
          <w:lang w:eastAsia="en-GB"/>
        </w:rPr>
        <w:t xml:space="preserve"> but also in fully engaging themselves in an educational adventure that closely resembles the path of a programmer.</w:t>
      </w:r>
    </w:p>
    <w:p w14:paraId="6E5FEA80" w14:textId="291D3937" w:rsidR="00AB468B" w:rsidRPr="00AB468B" w:rsidRDefault="00AB468B" w:rsidP="006F5B3F">
      <w:pPr>
        <w:pStyle w:val="Heading2"/>
        <w:numPr>
          <w:ilvl w:val="1"/>
          <w:numId w:val="3"/>
        </w:numPr>
      </w:pPr>
      <w:bookmarkStart w:id="117" w:name="_Toc164099961"/>
      <w:proofErr w:type="spellStart"/>
      <w:r w:rsidRPr="00AB468B">
        <w:t>CodeMonkey</w:t>
      </w:r>
      <w:bookmarkEnd w:id="117"/>
      <w:proofErr w:type="spellEnd"/>
    </w:p>
    <w:p w14:paraId="70B516C0" w14:textId="4467DDE3" w:rsidR="00AB468B" w:rsidRPr="0096634C" w:rsidRDefault="00AB468B" w:rsidP="0096634C">
      <w:pPr>
        <w:shd w:val="clear" w:color="auto" w:fill="FFFFFF"/>
        <w:spacing w:after="100" w:afterAutospacing="1" w:line="360" w:lineRule="auto"/>
        <w:ind w:left="720"/>
        <w:rPr>
          <w:rFonts w:ascii="Work Sans" w:eastAsia="Times New Roman" w:hAnsi="Work Sans" w:cs="Times New Roman"/>
          <w:sz w:val="24"/>
          <w:szCs w:val="24"/>
          <w:lang w:eastAsia="en-GB"/>
        </w:rPr>
      </w:pPr>
      <w:proofErr w:type="spellStart"/>
      <w:r w:rsidRPr="00AB468B">
        <w:rPr>
          <w:rFonts w:ascii="Work Sans" w:eastAsia="Times New Roman" w:hAnsi="Work Sans" w:cs="Times New Roman"/>
          <w:sz w:val="24"/>
          <w:szCs w:val="24"/>
          <w:lang w:eastAsia="en-GB"/>
        </w:rPr>
        <w:t>CodeMonkey</w:t>
      </w:r>
      <w:proofErr w:type="spellEnd"/>
      <w:r w:rsidRPr="00AB468B">
        <w:rPr>
          <w:rFonts w:ascii="Work Sans" w:eastAsia="Times New Roman" w:hAnsi="Work Sans" w:cs="Times New Roman"/>
          <w:sz w:val="24"/>
          <w:szCs w:val="24"/>
          <w:lang w:eastAsia="en-GB"/>
        </w:rPr>
        <w:t xml:space="preserve"> instructs programming by presenting a sequence of interactive tasks that systematically escalate in difficulty. Like PyAdventures, it prioritises actual coding rather than block-based programming. PyAdventures stands out because </w:t>
      </w:r>
      <w:del w:id="118" w:author="Y Arafa" w:date="2024-04-17T18:14:00Z">
        <w:r w:rsidRPr="00AB468B" w:rsidDel="00F56EC6">
          <w:rPr>
            <w:rFonts w:ascii="Work Sans" w:eastAsia="Times New Roman" w:hAnsi="Work Sans" w:cs="Times New Roman"/>
            <w:sz w:val="24"/>
            <w:szCs w:val="24"/>
            <w:lang w:eastAsia="en-GB"/>
          </w:rPr>
          <w:delText xml:space="preserve">to </w:delText>
        </w:r>
      </w:del>
      <w:ins w:id="119" w:author="Y Arafa" w:date="2024-04-17T18:14:00Z">
        <w:r w:rsidR="00F56EC6">
          <w:rPr>
            <w:rFonts w:ascii="Work Sans" w:eastAsia="Times New Roman" w:hAnsi="Work Sans" w:cs="Times New Roman"/>
            <w:sz w:val="24"/>
            <w:szCs w:val="24"/>
            <w:lang w:eastAsia="en-GB"/>
          </w:rPr>
          <w:t>of</w:t>
        </w:r>
        <w:r w:rsidR="00F56EC6" w:rsidRPr="00AB468B">
          <w:rPr>
            <w:rFonts w:ascii="Work Sans" w:eastAsia="Times New Roman" w:hAnsi="Work Sans" w:cs="Times New Roman"/>
            <w:sz w:val="24"/>
            <w:szCs w:val="24"/>
            <w:lang w:eastAsia="en-GB"/>
          </w:rPr>
          <w:t xml:space="preserve"> </w:t>
        </w:r>
      </w:ins>
      <w:r w:rsidRPr="00AB468B">
        <w:rPr>
          <w:rFonts w:ascii="Work Sans" w:eastAsia="Times New Roman" w:hAnsi="Work Sans" w:cs="Times New Roman"/>
          <w:sz w:val="24"/>
          <w:szCs w:val="24"/>
          <w:lang w:eastAsia="en-GB"/>
        </w:rPr>
        <w:t xml:space="preserve">its customisable learning routes, which change the difficulty and material based on the learner's success. This feature greatly boosts personalised learning experiences. Furthermore, PyAdventures' focus on gaming centred on storytelling and its marketplace for educational </w:t>
      </w:r>
      <w:r w:rsidRPr="00AB468B">
        <w:rPr>
          <w:rFonts w:ascii="Work Sans" w:eastAsia="Times New Roman" w:hAnsi="Work Sans" w:cs="Times New Roman"/>
          <w:sz w:val="24"/>
          <w:szCs w:val="24"/>
          <w:lang w:eastAsia="en-GB"/>
        </w:rPr>
        <w:lastRenderedPageBreak/>
        <w:t>materials provides a distinct combination of motivational and engaging tactics</w:t>
      </w:r>
      <w:commentRangeStart w:id="120"/>
      <w:r w:rsidRPr="00AB468B">
        <w:rPr>
          <w:rFonts w:ascii="Work Sans" w:eastAsia="Times New Roman" w:hAnsi="Work Sans" w:cs="Times New Roman"/>
          <w:sz w:val="24"/>
          <w:szCs w:val="24"/>
          <w:lang w:eastAsia="en-GB"/>
        </w:rPr>
        <w:t>.</w:t>
      </w:r>
      <w:commentRangeEnd w:id="120"/>
      <w:r w:rsidR="00956DD0">
        <w:rPr>
          <w:rStyle w:val="CommentReference"/>
        </w:rPr>
        <w:commentReference w:id="120"/>
      </w:r>
    </w:p>
    <w:p w14:paraId="70BE4B01" w14:textId="77777777" w:rsidR="00594D02" w:rsidRDefault="00594D02" w:rsidP="00AB468B">
      <w:pPr>
        <w:shd w:val="clear" w:color="auto" w:fill="FFFFFF"/>
        <w:spacing w:after="100" w:afterAutospacing="1" w:line="360" w:lineRule="auto"/>
        <w:ind w:left="720"/>
        <w:rPr>
          <w:rFonts w:ascii="Work Sans" w:eastAsia="Times New Roman" w:hAnsi="Work Sans" w:cs="Times New Roman"/>
          <w:sz w:val="28"/>
          <w:szCs w:val="28"/>
          <w:lang w:eastAsia="en-GB"/>
        </w:rPr>
      </w:pPr>
    </w:p>
    <w:p w14:paraId="5B4F7708" w14:textId="77777777" w:rsidR="006F5B3F" w:rsidRDefault="006F5B3F" w:rsidP="001B4CDA">
      <w:pPr>
        <w:shd w:val="clear" w:color="auto" w:fill="FFFFFF"/>
        <w:spacing w:after="100" w:afterAutospacing="1" w:line="360" w:lineRule="auto"/>
        <w:rPr>
          <w:rFonts w:ascii="Work Sans" w:eastAsia="Times New Roman" w:hAnsi="Work Sans" w:cs="Times New Roman"/>
          <w:sz w:val="28"/>
          <w:szCs w:val="28"/>
          <w:lang w:eastAsia="en-GB"/>
        </w:rPr>
      </w:pPr>
    </w:p>
    <w:p w14:paraId="07E4F572" w14:textId="77777777" w:rsidR="001B4CDA" w:rsidRDefault="001B4CDA" w:rsidP="001B4CDA">
      <w:pPr>
        <w:shd w:val="clear" w:color="auto" w:fill="FFFFFF"/>
        <w:spacing w:after="100" w:afterAutospacing="1" w:line="360" w:lineRule="auto"/>
        <w:rPr>
          <w:rFonts w:ascii="Work Sans" w:eastAsia="Times New Roman" w:hAnsi="Work Sans" w:cs="Times New Roman"/>
          <w:sz w:val="28"/>
          <w:szCs w:val="28"/>
          <w:lang w:eastAsia="en-GB"/>
        </w:rPr>
      </w:pPr>
    </w:p>
    <w:p w14:paraId="195B3BB8" w14:textId="77777777" w:rsidR="001B4CDA" w:rsidRDefault="001B4CDA" w:rsidP="001B4CDA">
      <w:pPr>
        <w:shd w:val="clear" w:color="auto" w:fill="FFFFFF"/>
        <w:spacing w:after="100" w:afterAutospacing="1" w:line="360" w:lineRule="auto"/>
        <w:rPr>
          <w:rFonts w:ascii="Work Sans" w:eastAsia="Times New Roman" w:hAnsi="Work Sans" w:cs="Times New Roman"/>
          <w:sz w:val="28"/>
          <w:szCs w:val="28"/>
          <w:lang w:eastAsia="en-GB"/>
        </w:rPr>
      </w:pPr>
    </w:p>
    <w:p w14:paraId="0D96DB52" w14:textId="77777777" w:rsidR="001B4CDA" w:rsidRDefault="001B4CDA" w:rsidP="001B4CDA">
      <w:pPr>
        <w:shd w:val="clear" w:color="auto" w:fill="FFFFFF"/>
        <w:spacing w:after="100" w:afterAutospacing="1" w:line="360" w:lineRule="auto"/>
        <w:rPr>
          <w:rFonts w:ascii="Work Sans" w:eastAsia="Times New Roman" w:hAnsi="Work Sans" w:cs="Times New Roman"/>
          <w:sz w:val="28"/>
          <w:szCs w:val="28"/>
          <w:lang w:eastAsia="en-GB"/>
        </w:rPr>
      </w:pPr>
    </w:p>
    <w:p w14:paraId="2F6A43D7" w14:textId="77777777" w:rsidR="001B4CDA" w:rsidRDefault="001B4CDA" w:rsidP="001B4CDA">
      <w:pPr>
        <w:shd w:val="clear" w:color="auto" w:fill="FFFFFF"/>
        <w:spacing w:after="100" w:afterAutospacing="1" w:line="360" w:lineRule="auto"/>
        <w:rPr>
          <w:rFonts w:ascii="Work Sans" w:eastAsia="Times New Roman" w:hAnsi="Work Sans" w:cs="Times New Roman"/>
          <w:sz w:val="28"/>
          <w:szCs w:val="28"/>
          <w:lang w:eastAsia="en-GB"/>
        </w:rPr>
      </w:pPr>
    </w:p>
    <w:p w14:paraId="28C355DC" w14:textId="77777777" w:rsidR="001B4CDA" w:rsidRDefault="001B4CDA" w:rsidP="001B4CDA">
      <w:pPr>
        <w:shd w:val="clear" w:color="auto" w:fill="FFFFFF"/>
        <w:spacing w:after="100" w:afterAutospacing="1" w:line="360" w:lineRule="auto"/>
        <w:rPr>
          <w:rFonts w:ascii="Work Sans" w:eastAsia="Times New Roman" w:hAnsi="Work Sans" w:cs="Times New Roman"/>
          <w:sz w:val="28"/>
          <w:szCs w:val="28"/>
          <w:lang w:eastAsia="en-GB"/>
        </w:rPr>
      </w:pPr>
    </w:p>
    <w:p w14:paraId="64BB29BF" w14:textId="77777777" w:rsidR="0096634C" w:rsidRDefault="0096634C" w:rsidP="001B4CDA">
      <w:pPr>
        <w:shd w:val="clear" w:color="auto" w:fill="FFFFFF"/>
        <w:spacing w:after="100" w:afterAutospacing="1" w:line="360" w:lineRule="auto"/>
        <w:rPr>
          <w:rFonts w:ascii="Work Sans" w:eastAsia="Times New Roman" w:hAnsi="Work Sans" w:cs="Times New Roman"/>
          <w:sz w:val="28"/>
          <w:szCs w:val="28"/>
          <w:lang w:eastAsia="en-GB"/>
        </w:rPr>
      </w:pPr>
    </w:p>
    <w:p w14:paraId="7D4EBD7D" w14:textId="77777777" w:rsidR="0096634C" w:rsidRDefault="0096634C" w:rsidP="001B4CDA">
      <w:pPr>
        <w:shd w:val="clear" w:color="auto" w:fill="FFFFFF"/>
        <w:spacing w:after="100" w:afterAutospacing="1" w:line="360" w:lineRule="auto"/>
        <w:rPr>
          <w:rFonts w:ascii="Work Sans" w:eastAsia="Times New Roman" w:hAnsi="Work Sans" w:cs="Times New Roman"/>
          <w:sz w:val="28"/>
          <w:szCs w:val="28"/>
          <w:lang w:eastAsia="en-GB"/>
        </w:rPr>
      </w:pPr>
    </w:p>
    <w:p w14:paraId="1B7CD0FF" w14:textId="77777777" w:rsidR="0096634C" w:rsidRDefault="0096634C" w:rsidP="001B4CDA">
      <w:pPr>
        <w:shd w:val="clear" w:color="auto" w:fill="FFFFFF"/>
        <w:spacing w:after="100" w:afterAutospacing="1" w:line="360" w:lineRule="auto"/>
        <w:rPr>
          <w:rFonts w:ascii="Work Sans" w:eastAsia="Times New Roman" w:hAnsi="Work Sans" w:cs="Times New Roman"/>
          <w:sz w:val="28"/>
          <w:szCs w:val="28"/>
          <w:lang w:eastAsia="en-GB"/>
        </w:rPr>
      </w:pPr>
    </w:p>
    <w:p w14:paraId="3BB37784" w14:textId="77777777" w:rsidR="0096634C" w:rsidRDefault="0096634C" w:rsidP="001B4CDA">
      <w:pPr>
        <w:shd w:val="clear" w:color="auto" w:fill="FFFFFF"/>
        <w:spacing w:after="100" w:afterAutospacing="1" w:line="360" w:lineRule="auto"/>
        <w:rPr>
          <w:rFonts w:ascii="Work Sans" w:eastAsia="Times New Roman" w:hAnsi="Work Sans" w:cs="Times New Roman"/>
          <w:sz w:val="28"/>
          <w:szCs w:val="28"/>
          <w:lang w:eastAsia="en-GB"/>
        </w:rPr>
      </w:pPr>
    </w:p>
    <w:p w14:paraId="23B15623" w14:textId="77777777" w:rsidR="0096634C" w:rsidRDefault="0096634C" w:rsidP="001B4CDA">
      <w:pPr>
        <w:shd w:val="clear" w:color="auto" w:fill="FFFFFF"/>
        <w:spacing w:after="100" w:afterAutospacing="1" w:line="360" w:lineRule="auto"/>
        <w:rPr>
          <w:rFonts w:ascii="Work Sans" w:eastAsia="Times New Roman" w:hAnsi="Work Sans" w:cs="Times New Roman"/>
          <w:sz w:val="28"/>
          <w:szCs w:val="28"/>
          <w:lang w:eastAsia="en-GB"/>
        </w:rPr>
      </w:pPr>
    </w:p>
    <w:p w14:paraId="4FB73D4C" w14:textId="77777777" w:rsidR="0096634C" w:rsidRDefault="0096634C" w:rsidP="001B4CDA">
      <w:pPr>
        <w:shd w:val="clear" w:color="auto" w:fill="FFFFFF"/>
        <w:spacing w:after="100" w:afterAutospacing="1" w:line="360" w:lineRule="auto"/>
        <w:rPr>
          <w:rFonts w:ascii="Work Sans" w:eastAsia="Times New Roman" w:hAnsi="Work Sans" w:cs="Times New Roman"/>
          <w:sz w:val="28"/>
          <w:szCs w:val="28"/>
          <w:lang w:eastAsia="en-GB"/>
        </w:rPr>
      </w:pPr>
    </w:p>
    <w:p w14:paraId="304078B4" w14:textId="77777777" w:rsidR="0096634C" w:rsidRDefault="0096634C" w:rsidP="001B4CDA">
      <w:pPr>
        <w:shd w:val="clear" w:color="auto" w:fill="FFFFFF"/>
        <w:spacing w:after="100" w:afterAutospacing="1" w:line="360" w:lineRule="auto"/>
        <w:rPr>
          <w:rFonts w:ascii="Work Sans" w:eastAsia="Times New Roman" w:hAnsi="Work Sans" w:cs="Times New Roman"/>
          <w:sz w:val="28"/>
          <w:szCs w:val="28"/>
          <w:lang w:eastAsia="en-GB"/>
        </w:rPr>
      </w:pPr>
    </w:p>
    <w:p w14:paraId="0D77BFBF" w14:textId="77777777" w:rsidR="0096634C" w:rsidRDefault="0096634C" w:rsidP="001B4CDA">
      <w:pPr>
        <w:shd w:val="clear" w:color="auto" w:fill="FFFFFF"/>
        <w:spacing w:after="100" w:afterAutospacing="1" w:line="360" w:lineRule="auto"/>
        <w:rPr>
          <w:rFonts w:ascii="Work Sans" w:eastAsia="Times New Roman" w:hAnsi="Work Sans" w:cs="Times New Roman"/>
          <w:sz w:val="28"/>
          <w:szCs w:val="28"/>
          <w:lang w:eastAsia="en-GB"/>
        </w:rPr>
      </w:pPr>
    </w:p>
    <w:p w14:paraId="247D2DC4" w14:textId="77777777" w:rsidR="00A820F1" w:rsidRPr="00594D02" w:rsidRDefault="00A820F1" w:rsidP="001B4CDA">
      <w:pPr>
        <w:shd w:val="clear" w:color="auto" w:fill="FFFFFF"/>
        <w:spacing w:after="100" w:afterAutospacing="1" w:line="360" w:lineRule="auto"/>
        <w:rPr>
          <w:rFonts w:ascii="Work Sans" w:eastAsia="Times New Roman" w:hAnsi="Work Sans" w:cs="Times New Roman"/>
          <w:sz w:val="28"/>
          <w:szCs w:val="28"/>
          <w:lang w:eastAsia="en-GB"/>
        </w:rPr>
      </w:pPr>
    </w:p>
    <w:p w14:paraId="35E66506" w14:textId="25F3850F" w:rsidR="00594D02" w:rsidRDefault="00594D02" w:rsidP="006F5B3F">
      <w:pPr>
        <w:pStyle w:val="Heading1"/>
        <w:numPr>
          <w:ilvl w:val="0"/>
          <w:numId w:val="3"/>
        </w:numPr>
        <w:rPr>
          <w:rFonts w:eastAsia="Times New Roman"/>
          <w:lang w:eastAsia="en-GB"/>
        </w:rPr>
      </w:pPr>
      <w:bookmarkStart w:id="121" w:name="_Toc164099962"/>
      <w:commentRangeStart w:id="122"/>
      <w:r w:rsidRPr="00594D02">
        <w:rPr>
          <w:rFonts w:eastAsia="Times New Roman"/>
          <w:lang w:eastAsia="en-GB"/>
        </w:rPr>
        <w:lastRenderedPageBreak/>
        <w:t>Methodology</w:t>
      </w:r>
      <w:bookmarkEnd w:id="121"/>
      <w:commentRangeEnd w:id="122"/>
      <w:r w:rsidR="00C11C79">
        <w:rPr>
          <w:rStyle w:val="CommentReference"/>
          <w:rFonts w:asciiTheme="minorHAnsi" w:eastAsiaTheme="minorHAnsi" w:hAnsiTheme="minorHAnsi" w:cstheme="minorBidi"/>
          <w:color w:val="auto"/>
        </w:rPr>
        <w:commentReference w:id="122"/>
      </w:r>
    </w:p>
    <w:p w14:paraId="4A9F5CE3" w14:textId="6DC09571" w:rsidR="004F38FB" w:rsidRPr="004F38FB" w:rsidRDefault="004F38FB"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4F38FB">
        <w:rPr>
          <w:rFonts w:ascii="Work Sans" w:eastAsia="Times New Roman" w:hAnsi="Work Sans" w:cs="Times New Roman"/>
          <w:sz w:val="24"/>
          <w:szCs w:val="24"/>
          <w:lang w:eastAsia="en-GB"/>
        </w:rPr>
        <w:t xml:space="preserve">The methodology underpinning the development and evaluation of </w:t>
      </w:r>
      <w:proofErr w:type="spellStart"/>
      <w:r w:rsidRPr="004F38FB">
        <w:rPr>
          <w:rFonts w:ascii="Work Sans" w:eastAsia="Times New Roman" w:hAnsi="Work Sans" w:cs="Times New Roman"/>
          <w:sz w:val="24"/>
          <w:szCs w:val="24"/>
          <w:lang w:eastAsia="en-GB"/>
        </w:rPr>
        <w:t>PyAdventures</w:t>
      </w:r>
      <w:proofErr w:type="spellEnd"/>
      <w:r w:rsidRPr="004F38FB">
        <w:rPr>
          <w:rFonts w:ascii="Work Sans" w:eastAsia="Times New Roman" w:hAnsi="Work Sans" w:cs="Times New Roman"/>
          <w:sz w:val="24"/>
          <w:szCs w:val="24"/>
          <w:lang w:eastAsia="en-GB"/>
        </w:rPr>
        <w:t xml:space="preserve"> is </w:t>
      </w:r>
      <w:proofErr w:type="spellStart"/>
      <w:r w:rsidRPr="004F38FB">
        <w:rPr>
          <w:rFonts w:ascii="Work Sans" w:eastAsia="Times New Roman" w:hAnsi="Work Sans" w:cs="Times New Roman"/>
          <w:sz w:val="24"/>
          <w:szCs w:val="24"/>
          <w:lang w:eastAsia="en-GB"/>
        </w:rPr>
        <w:t>centered</w:t>
      </w:r>
      <w:proofErr w:type="spellEnd"/>
      <w:r w:rsidRPr="004F38FB">
        <w:rPr>
          <w:rFonts w:ascii="Work Sans" w:eastAsia="Times New Roman" w:hAnsi="Work Sans" w:cs="Times New Roman"/>
          <w:sz w:val="24"/>
          <w:szCs w:val="24"/>
          <w:lang w:eastAsia="en-GB"/>
        </w:rPr>
        <w:t xml:space="preserve"> around an iterative, user-</w:t>
      </w:r>
      <w:proofErr w:type="spellStart"/>
      <w:r w:rsidRPr="004F38FB">
        <w:rPr>
          <w:rFonts w:ascii="Work Sans" w:eastAsia="Times New Roman" w:hAnsi="Work Sans" w:cs="Times New Roman"/>
          <w:sz w:val="24"/>
          <w:szCs w:val="24"/>
          <w:lang w:eastAsia="en-GB"/>
        </w:rPr>
        <w:t>centered</w:t>
      </w:r>
      <w:proofErr w:type="spellEnd"/>
      <w:r w:rsidRPr="004F38FB">
        <w:rPr>
          <w:rFonts w:ascii="Work Sans" w:eastAsia="Times New Roman" w:hAnsi="Work Sans" w:cs="Times New Roman"/>
          <w:sz w:val="24"/>
          <w:szCs w:val="24"/>
          <w:lang w:eastAsia="en-GB"/>
        </w:rPr>
        <w:t xml:space="preserve"> design process, informed by both qualitative and quantitative research methods. This method guarantees that the game not only achieves its instructional goals but also connects with its target audience. The subsequent sections provide a comprehensive account of the stages involved in the development and assessment of PyAdventures, starting with the first idea to the final review.</w:t>
      </w:r>
    </w:p>
    <w:p w14:paraId="5EBB49C7" w14:textId="674ECA8E" w:rsidR="004F38FB" w:rsidRPr="004F38FB" w:rsidRDefault="006F5B3F" w:rsidP="006F5B3F">
      <w:pPr>
        <w:pStyle w:val="Heading2"/>
      </w:pPr>
      <w:bookmarkStart w:id="123" w:name="_Toc164099963"/>
      <w:r>
        <w:t xml:space="preserve">5.1. </w:t>
      </w:r>
      <w:r w:rsidR="004F38FB" w:rsidRPr="004F38FB">
        <w:t>Conception and Initial Development</w:t>
      </w:r>
      <w:bookmarkEnd w:id="123"/>
    </w:p>
    <w:p w14:paraId="21C54BB0" w14:textId="520A44EA" w:rsidR="00081FA8" w:rsidRDefault="004F38FB" w:rsidP="004F38FB">
      <w:pPr>
        <w:shd w:val="clear" w:color="auto" w:fill="FFFFFF"/>
        <w:spacing w:after="100" w:afterAutospacing="1" w:line="360" w:lineRule="auto"/>
        <w:ind w:left="720"/>
        <w:rPr>
          <w:rFonts w:ascii="Work Sans" w:eastAsia="Times New Roman" w:hAnsi="Work Sans" w:cs="Times New Roman"/>
          <w:sz w:val="24"/>
          <w:szCs w:val="24"/>
          <w:lang w:eastAsia="en-GB"/>
        </w:rPr>
      </w:pPr>
      <w:r w:rsidRPr="004F38FB">
        <w:rPr>
          <w:rFonts w:ascii="Work Sans" w:eastAsia="Times New Roman" w:hAnsi="Work Sans" w:cs="Times New Roman"/>
          <w:sz w:val="24"/>
          <w:szCs w:val="24"/>
          <w:lang w:eastAsia="en-GB"/>
        </w:rPr>
        <w:t>The inception of PyAdventures started with a thorough examination of literature to ascertain efficacious gamification tactics and prevalent obstacles in programming instruction. This information guided the initial design process, during which the fundamental gaming mechanics, narrative components, and instructional goals were defined. Initially, Scratch and Alice 3 were considered for prototype because of their educational emphasis. However, they were eventually replaced with more adaptable platforms such as Photoshop and After Effects for design purposes. Additionally, AI-generated imagery was used to enhance the game's looks.</w:t>
      </w:r>
    </w:p>
    <w:p w14:paraId="3E831F6C" w14:textId="2A436F26" w:rsidR="00BE3453" w:rsidRDefault="00BE3453" w:rsidP="004F38FB">
      <w:pPr>
        <w:shd w:val="clear" w:color="auto" w:fill="FFFFFF"/>
        <w:spacing w:after="100" w:afterAutospacing="1" w:line="360" w:lineRule="auto"/>
        <w:ind w:left="720"/>
        <w:rPr>
          <w:rFonts w:ascii="Work Sans" w:eastAsia="Times New Roman" w:hAnsi="Work Sans" w:cs="Times New Roman"/>
          <w:sz w:val="24"/>
          <w:szCs w:val="24"/>
          <w:lang w:eastAsia="en-GB"/>
        </w:rPr>
      </w:pPr>
      <w:r w:rsidRPr="00BE3453">
        <w:rPr>
          <w:rFonts w:ascii="Work Sans" w:eastAsia="Times New Roman" w:hAnsi="Work Sans" w:cs="Times New Roman"/>
          <w:sz w:val="24"/>
          <w:szCs w:val="24"/>
          <w:lang w:eastAsia="en-GB"/>
        </w:rPr>
        <w:t xml:space="preserve">During the creative process, the main menu of 'PyAdventures' was created to serve as the entry point into the game's environment, establishing the overall atmosphere for the player's whole experience. The original design </w:t>
      </w:r>
      <w:r>
        <w:rPr>
          <w:rFonts w:ascii="Work Sans" w:eastAsia="Times New Roman" w:hAnsi="Work Sans" w:cs="Times New Roman"/>
          <w:sz w:val="24"/>
          <w:szCs w:val="24"/>
          <w:lang w:eastAsia="en-GB"/>
        </w:rPr>
        <w:t>(Figure 1)</w:t>
      </w:r>
      <w:r w:rsidRPr="00BE3453">
        <w:rPr>
          <w:rFonts w:ascii="Work Sans" w:eastAsia="Times New Roman" w:hAnsi="Work Sans" w:cs="Times New Roman"/>
          <w:sz w:val="24"/>
          <w:szCs w:val="24"/>
          <w:lang w:eastAsia="en-GB"/>
        </w:rPr>
        <w:t xml:space="preserve"> was basic, with a focus on making navigating effortless. Through a process of iterative design and incorporating input from users, the game not only became visually more appealing but also included a thematic music that matches the mediaeval fantasy theme. The audio experience begins with the initial encounter, showcasing 'Ancient Ruins' composed by </w:t>
      </w:r>
      <w:proofErr w:type="spellStart"/>
      <w:r w:rsidRPr="00BE3453">
        <w:rPr>
          <w:rFonts w:ascii="Work Sans" w:eastAsia="Times New Roman" w:hAnsi="Work Sans" w:cs="Times New Roman"/>
          <w:sz w:val="24"/>
          <w:szCs w:val="24"/>
          <w:lang w:eastAsia="en-GB"/>
        </w:rPr>
        <w:t>FanTaisia</w:t>
      </w:r>
      <w:proofErr w:type="spellEnd"/>
      <w:r w:rsidRPr="00BE3453">
        <w:rPr>
          <w:rFonts w:ascii="Work Sans" w:eastAsia="Times New Roman" w:hAnsi="Work Sans" w:cs="Times New Roman"/>
          <w:sz w:val="24"/>
          <w:szCs w:val="24"/>
          <w:lang w:eastAsia="en-GB"/>
        </w:rPr>
        <w:t xml:space="preserve"> Ambience, which immediately establishes a grand and </w:t>
      </w:r>
      <w:r w:rsidRPr="00BE3453">
        <w:rPr>
          <w:rFonts w:ascii="Work Sans" w:eastAsia="Times New Roman" w:hAnsi="Work Sans" w:cs="Times New Roman"/>
          <w:sz w:val="24"/>
          <w:szCs w:val="24"/>
          <w:lang w:eastAsia="en-GB"/>
        </w:rPr>
        <w:lastRenderedPageBreak/>
        <w:t>impressive atmosphere.</w:t>
      </w:r>
      <w:r>
        <w:rPr>
          <w:rFonts w:ascii="Work Sans" w:eastAsia="Times New Roman" w:hAnsi="Work Sans" w:cs="Times New Roman"/>
          <w:noProof/>
          <w:sz w:val="24"/>
          <w:szCs w:val="24"/>
          <w:lang w:eastAsia="en-GB"/>
        </w:rPr>
        <w:drawing>
          <wp:inline distT="0" distB="0" distL="0" distR="0" wp14:anchorId="5BAA1B60" wp14:editId="012E19AA">
            <wp:extent cx="5731510" cy="5731510"/>
            <wp:effectExtent l="0" t="0" r="2540" b="2540"/>
            <wp:docPr id="1525655114" name="Picture 1" descr="Main Menu Design Progressio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55114" name="Picture 1" descr="Main Menu Design Progression">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0AD396F" w14:textId="0F39545F" w:rsidR="00BE3453" w:rsidRDefault="00BE3453" w:rsidP="00BE3453">
      <w:pPr>
        <w:pStyle w:val="Caption"/>
        <w:jc w:val="right"/>
        <w:rPr>
          <w:rFonts w:ascii="Work Sans" w:eastAsia="Times New Roman" w:hAnsi="Work Sans" w:cs="Times New Roman"/>
          <w:sz w:val="24"/>
          <w:szCs w:val="24"/>
          <w:lang w:eastAsia="en-GB"/>
        </w:rPr>
      </w:pPr>
      <w:bookmarkStart w:id="124" w:name="_Toc164099992"/>
      <w:r>
        <w:t xml:space="preserve">Figure </w:t>
      </w:r>
      <w:r>
        <w:fldChar w:fldCharType="begin"/>
      </w:r>
      <w:r>
        <w:instrText xml:space="preserve"> SEQ Figure \* ARABIC </w:instrText>
      </w:r>
      <w:r>
        <w:fldChar w:fldCharType="separate"/>
      </w:r>
      <w:r w:rsidR="00D1276F">
        <w:rPr>
          <w:noProof/>
        </w:rPr>
        <w:t>1</w:t>
      </w:r>
      <w:r>
        <w:fldChar w:fldCharType="end"/>
      </w:r>
      <w:r>
        <w:t>Main Menu</w:t>
      </w:r>
      <w:bookmarkEnd w:id="124"/>
    </w:p>
    <w:p w14:paraId="41E35578" w14:textId="0278AC35" w:rsidR="004F38FB" w:rsidRPr="004F38FB" w:rsidRDefault="004F38FB" w:rsidP="006F5B3F">
      <w:pPr>
        <w:pStyle w:val="Heading2"/>
        <w:numPr>
          <w:ilvl w:val="1"/>
          <w:numId w:val="3"/>
        </w:numPr>
      </w:pPr>
      <w:bookmarkStart w:id="125" w:name="_Toc164099964"/>
      <w:r w:rsidRPr="004F38FB">
        <w:t>Agile development and prototyping</w:t>
      </w:r>
      <w:bookmarkEnd w:id="125"/>
    </w:p>
    <w:p w14:paraId="03506778" w14:textId="10321221" w:rsidR="004F38FB" w:rsidRDefault="0015064C" w:rsidP="001B4CDA">
      <w:pPr>
        <w:shd w:val="clear" w:color="auto" w:fill="FFFFFF"/>
        <w:spacing w:after="100" w:afterAutospacing="1" w:line="360" w:lineRule="auto"/>
        <w:ind w:left="720"/>
        <w:rPr>
          <w:rFonts w:ascii="Work Sans" w:eastAsia="Times New Roman" w:hAnsi="Work Sans" w:cs="Times New Roman"/>
          <w:sz w:val="24"/>
          <w:szCs w:val="24"/>
          <w:lang w:eastAsia="en-GB"/>
        </w:rPr>
      </w:pPr>
      <w:r w:rsidRPr="0015064C">
        <w:rPr>
          <w:rFonts w:ascii="Work Sans" w:eastAsia="Times New Roman" w:hAnsi="Work Sans" w:cs="Times New Roman"/>
          <w:sz w:val="24"/>
          <w:szCs w:val="24"/>
          <w:lang w:eastAsia="en-GB"/>
        </w:rPr>
        <w:t>The PyAdventures dynamic development approach leveraged iterative feedback to enhance the game's educational elements, including the shop system where players spend coins to purchase hints or HP. This feedback guaranteed that the incentives had significance and made a valuable contribution to the learning process. It also helped in making necessary modifications depending on the interactions and preferences of the learners.</w:t>
      </w:r>
    </w:p>
    <w:p w14:paraId="250F706F" w14:textId="437F95AF" w:rsidR="004F0C82" w:rsidRDefault="004F0C82" w:rsidP="004F0C82">
      <w:pPr>
        <w:keepNext/>
        <w:shd w:val="clear" w:color="auto" w:fill="FFFFFF"/>
        <w:spacing w:after="100" w:afterAutospacing="1" w:line="360" w:lineRule="auto"/>
        <w:ind w:left="720"/>
      </w:pPr>
      <w:r w:rsidRPr="004F0C82">
        <w:rPr>
          <w:rFonts w:ascii="Work Sans" w:eastAsia="Times New Roman" w:hAnsi="Work Sans" w:cs="Times New Roman"/>
          <w:sz w:val="24"/>
          <w:szCs w:val="24"/>
          <w:lang w:eastAsia="en-GB"/>
        </w:rPr>
        <w:lastRenderedPageBreak/>
        <w:t>The agile approach to development allowed the rapid creation of an early version for the game's map. The initial iteration of the map (Figure 2) was a simple representation. However, after undergoing user testing, it transformed into an extensive and interactive map that effectively directs players throughout their educational progression. The ultimate iteration of the map not only provides clear visual indicators for the players' progress in their Python journey, but also incorporates understated ambient noises that harmonise with the visual components of each step, so enhancing the immersive experience.</w:t>
      </w:r>
      <w:r>
        <w:rPr>
          <w:rFonts w:ascii="Work Sans" w:eastAsia="Times New Roman" w:hAnsi="Work Sans" w:cs="Times New Roman"/>
          <w:sz w:val="24"/>
          <w:szCs w:val="24"/>
          <w:lang w:eastAsia="en-GB"/>
        </w:rPr>
        <w:t xml:space="preserve"> The sounds played on this scene ‘</w:t>
      </w:r>
      <w:r w:rsidRPr="004F0C82">
        <w:rPr>
          <w:rFonts w:ascii="Work Sans" w:eastAsia="Times New Roman" w:hAnsi="Work Sans" w:cs="Times New Roman"/>
          <w:sz w:val="24"/>
          <w:szCs w:val="24"/>
          <w:lang w:eastAsia="en-GB"/>
        </w:rPr>
        <w:t>Lord of the Land</w:t>
      </w:r>
      <w:r>
        <w:rPr>
          <w:rFonts w:ascii="Work Sans" w:eastAsia="Times New Roman" w:hAnsi="Work Sans" w:cs="Times New Roman"/>
          <w:sz w:val="24"/>
          <w:szCs w:val="24"/>
          <w:lang w:eastAsia="en-GB"/>
        </w:rPr>
        <w:t xml:space="preserve">’ by </w:t>
      </w:r>
      <w:r w:rsidRPr="004F0C82">
        <w:rPr>
          <w:rFonts w:ascii="Work Sans" w:eastAsia="Times New Roman" w:hAnsi="Work Sans" w:cs="Times New Roman"/>
          <w:sz w:val="24"/>
          <w:szCs w:val="24"/>
          <w:lang w:eastAsia="en-GB"/>
        </w:rPr>
        <w:t>Kevin MacLeod</w:t>
      </w:r>
      <w:r>
        <w:rPr>
          <w:rFonts w:ascii="Work Sans" w:eastAsia="Times New Roman" w:hAnsi="Work Sans" w:cs="Times New Roman"/>
          <w:noProof/>
          <w:sz w:val="24"/>
          <w:szCs w:val="24"/>
          <w:lang w:eastAsia="en-GB"/>
        </w:rPr>
        <w:drawing>
          <wp:inline distT="0" distB="0" distL="0" distR="0" wp14:anchorId="71F5B232" wp14:editId="651C474A">
            <wp:extent cx="5495453" cy="5495453"/>
            <wp:effectExtent l="0" t="0" r="0" b="0"/>
            <wp:docPr id="743592936" name="Picture 2" descr="Map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92936" name="Picture 2" descr="Map Design"/>
                    <pic:cNvPicPr/>
                  </pic:nvPicPr>
                  <pic:blipFill>
                    <a:blip r:embed="rId13">
                      <a:extLst>
                        <a:ext uri="{28A0092B-C50C-407E-A947-70E740481C1C}">
                          <a14:useLocalDpi xmlns:a14="http://schemas.microsoft.com/office/drawing/2010/main" val="0"/>
                        </a:ext>
                      </a:extLst>
                    </a:blip>
                    <a:stretch>
                      <a:fillRect/>
                    </a:stretch>
                  </pic:blipFill>
                  <pic:spPr>
                    <a:xfrm>
                      <a:off x="0" y="0"/>
                      <a:ext cx="5498549" cy="5498549"/>
                    </a:xfrm>
                    <a:prstGeom prst="rect">
                      <a:avLst/>
                    </a:prstGeom>
                  </pic:spPr>
                </pic:pic>
              </a:graphicData>
            </a:graphic>
          </wp:inline>
        </w:drawing>
      </w:r>
    </w:p>
    <w:p w14:paraId="17FBBB05" w14:textId="1C071508" w:rsidR="00BE3453" w:rsidRPr="004F38FB" w:rsidRDefault="004F0C82" w:rsidP="004F0C82">
      <w:pPr>
        <w:pStyle w:val="Caption"/>
        <w:jc w:val="right"/>
        <w:rPr>
          <w:rFonts w:ascii="Work Sans" w:eastAsia="Times New Roman" w:hAnsi="Work Sans" w:cs="Times New Roman"/>
          <w:sz w:val="24"/>
          <w:szCs w:val="24"/>
          <w:lang w:eastAsia="en-GB"/>
        </w:rPr>
      </w:pPr>
      <w:bookmarkStart w:id="126" w:name="_Toc164099993"/>
      <w:r>
        <w:t xml:space="preserve">Figure </w:t>
      </w:r>
      <w:r>
        <w:fldChar w:fldCharType="begin"/>
      </w:r>
      <w:r>
        <w:instrText xml:space="preserve"> SEQ Figure \* ARABIC </w:instrText>
      </w:r>
      <w:r>
        <w:fldChar w:fldCharType="separate"/>
      </w:r>
      <w:r w:rsidR="00D1276F">
        <w:rPr>
          <w:noProof/>
        </w:rPr>
        <w:t>2</w:t>
      </w:r>
      <w:r>
        <w:fldChar w:fldCharType="end"/>
      </w:r>
      <w:r>
        <w:t xml:space="preserve"> Map Design</w:t>
      </w:r>
      <w:bookmarkEnd w:id="126"/>
    </w:p>
    <w:p w14:paraId="3E9E132D" w14:textId="01D027CB" w:rsidR="004F38FB" w:rsidRPr="004F38FB" w:rsidRDefault="004F38FB" w:rsidP="006F5B3F">
      <w:pPr>
        <w:pStyle w:val="Heading2"/>
        <w:numPr>
          <w:ilvl w:val="1"/>
          <w:numId w:val="3"/>
        </w:numPr>
      </w:pPr>
      <w:bookmarkStart w:id="127" w:name="_Toc164099965"/>
      <w:r w:rsidRPr="004F38FB">
        <w:lastRenderedPageBreak/>
        <w:t xml:space="preserve">Usability testing and gathering feedback from </w:t>
      </w:r>
      <w:proofErr w:type="gramStart"/>
      <w:r w:rsidRPr="004F38FB">
        <w:t>users</w:t>
      </w:r>
      <w:bookmarkEnd w:id="127"/>
      <w:proofErr w:type="gramEnd"/>
    </w:p>
    <w:p w14:paraId="681BDA05" w14:textId="77777777" w:rsidR="004F0C82" w:rsidRDefault="004F0C82" w:rsidP="004F0C82">
      <w:pPr>
        <w:keepNext/>
        <w:shd w:val="clear" w:color="auto" w:fill="FFFFFF"/>
        <w:spacing w:after="100" w:afterAutospacing="1" w:line="360" w:lineRule="auto"/>
        <w:ind w:left="720"/>
      </w:pPr>
      <w:r w:rsidRPr="004F0C82">
        <w:rPr>
          <w:rFonts w:ascii="Work Sans" w:eastAsia="Times New Roman" w:hAnsi="Work Sans" w:cs="Times New Roman"/>
          <w:sz w:val="24"/>
          <w:szCs w:val="24"/>
          <w:lang w:eastAsia="en-GB"/>
        </w:rPr>
        <w:t>The usability testing phase played a crucial role in improving the instructional difficulties offered to the player. Initially, the questions were simple multiple-choice queries, but they evolved over time into interactive tasks that encourage active learning (</w:t>
      </w:r>
      <w:r>
        <w:rPr>
          <w:rFonts w:ascii="Work Sans" w:eastAsia="Times New Roman" w:hAnsi="Work Sans" w:cs="Times New Roman"/>
          <w:sz w:val="24"/>
          <w:szCs w:val="24"/>
          <w:lang w:eastAsia="en-GB"/>
        </w:rPr>
        <w:t>Figure</w:t>
      </w:r>
      <w:r w:rsidRPr="004F0C82">
        <w:rPr>
          <w:rFonts w:ascii="Work Sans" w:eastAsia="Times New Roman" w:hAnsi="Work Sans" w:cs="Times New Roman"/>
          <w:sz w:val="24"/>
          <w:szCs w:val="24"/>
          <w:lang w:eastAsia="en-GB"/>
        </w:rPr>
        <w:t xml:space="preserve"> 3). Feedback revealed that learners found drag-and-drop coding activities to be highly successful, resulting in its incorporation as an essential component of the learning process in 'PyAdventures'.</w:t>
      </w:r>
      <w:r>
        <w:rPr>
          <w:rFonts w:ascii="Work Sans" w:eastAsia="Times New Roman" w:hAnsi="Work Sans" w:cs="Times New Roman"/>
          <w:noProof/>
          <w:sz w:val="24"/>
          <w:szCs w:val="24"/>
          <w:lang w:eastAsia="en-GB"/>
        </w:rPr>
        <w:drawing>
          <wp:inline distT="0" distB="0" distL="0" distR="0" wp14:anchorId="011A6DA2" wp14:editId="6F8AA995">
            <wp:extent cx="5731510" cy="5731510"/>
            <wp:effectExtent l="0" t="0" r="2540" b="2540"/>
            <wp:docPr id="56580481" name="Picture 3" descr="Question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0481" name="Picture 3" descr="Questioniere"/>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DC8D1FE" w14:textId="56F29539" w:rsidR="004F0C82" w:rsidRDefault="004F0C82" w:rsidP="004F0C82">
      <w:pPr>
        <w:pStyle w:val="Caption"/>
        <w:jc w:val="right"/>
      </w:pPr>
      <w:bookmarkStart w:id="128" w:name="_Toc164099994"/>
      <w:commentRangeStart w:id="129"/>
      <w:r>
        <w:t xml:space="preserve">Figure </w:t>
      </w:r>
      <w:r>
        <w:fldChar w:fldCharType="begin"/>
      </w:r>
      <w:r>
        <w:instrText xml:space="preserve"> SEQ Figure \* ARABIC </w:instrText>
      </w:r>
      <w:r>
        <w:fldChar w:fldCharType="separate"/>
      </w:r>
      <w:r w:rsidR="00D1276F">
        <w:rPr>
          <w:noProof/>
        </w:rPr>
        <w:t>3</w:t>
      </w:r>
      <w:r>
        <w:fldChar w:fldCharType="end"/>
      </w:r>
      <w:r>
        <w:t xml:space="preserve"> Questions Template Design</w:t>
      </w:r>
      <w:bookmarkEnd w:id="128"/>
      <w:commentRangeEnd w:id="129"/>
      <w:r w:rsidR="002C004D">
        <w:rPr>
          <w:rStyle w:val="CommentReference"/>
          <w:i w:val="0"/>
          <w:iCs w:val="0"/>
          <w:color w:val="auto"/>
        </w:rPr>
        <w:commentReference w:id="129"/>
      </w:r>
    </w:p>
    <w:p w14:paraId="53203339" w14:textId="77777777" w:rsidR="00C25B5D" w:rsidRDefault="00C25B5D" w:rsidP="00C25B5D"/>
    <w:p w14:paraId="36BF3F3F" w14:textId="367D67B1" w:rsidR="00C25B5D" w:rsidRDefault="00C25B5D" w:rsidP="00C25B5D">
      <w:pPr>
        <w:ind w:left="720"/>
        <w:rPr>
          <w:rFonts w:ascii="Work Sans" w:hAnsi="Work Sans"/>
          <w:sz w:val="24"/>
          <w:szCs w:val="24"/>
        </w:rPr>
      </w:pPr>
      <w:r w:rsidRPr="00C25B5D">
        <w:rPr>
          <w:rFonts w:ascii="Work Sans" w:hAnsi="Work Sans"/>
          <w:sz w:val="24"/>
          <w:szCs w:val="24"/>
        </w:rPr>
        <w:lastRenderedPageBreak/>
        <w:t>The introductory dialogue featuring Sir Peter (</w:t>
      </w:r>
      <w:r>
        <w:rPr>
          <w:rFonts w:ascii="Work Sans" w:hAnsi="Work Sans"/>
          <w:sz w:val="24"/>
          <w:szCs w:val="24"/>
        </w:rPr>
        <w:t>Figure 4</w:t>
      </w:r>
      <w:r w:rsidRPr="00C25B5D">
        <w:rPr>
          <w:rFonts w:ascii="Work Sans" w:hAnsi="Work Sans"/>
          <w:sz w:val="24"/>
          <w:szCs w:val="24"/>
        </w:rPr>
        <w:t>) was designed to greet players and give a concise overview of the aims of the game 'PyAdventures'. The character's role is to provide guidance and support in the story, which is crucial for establishing a strong and instant connection with the educational journey of the game. Feedback on Sir Peter's conversation prompted minor adjustments that elucidated game mechanics and accentuated the adventurous nature of learning Python, guaranteeing that players were adequately equipped and inspired to go on their mission.</w:t>
      </w:r>
    </w:p>
    <w:p w14:paraId="48AF374D" w14:textId="77777777" w:rsidR="00C25B5D" w:rsidRDefault="00C25B5D" w:rsidP="00C25B5D">
      <w:pPr>
        <w:keepNext/>
        <w:ind w:left="720"/>
      </w:pPr>
      <w:r>
        <w:rPr>
          <w:rFonts w:ascii="Work Sans" w:hAnsi="Work Sans"/>
          <w:noProof/>
          <w:sz w:val="24"/>
          <w:szCs w:val="24"/>
        </w:rPr>
        <w:drawing>
          <wp:inline distT="0" distB="0" distL="0" distR="0" wp14:anchorId="1B623473" wp14:editId="24A6E232">
            <wp:extent cx="5731510" cy="5731510"/>
            <wp:effectExtent l="0" t="0" r="2540" b="2540"/>
            <wp:docPr id="1902533505" name="Picture 6" descr="Dialogue Intr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33505" name="Picture 6" descr="Dialogue Intro&#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DA8F287" w14:textId="151510D4" w:rsidR="00C25B5D" w:rsidRDefault="00C25B5D" w:rsidP="00C25B5D">
      <w:pPr>
        <w:pStyle w:val="Caption"/>
        <w:jc w:val="right"/>
      </w:pPr>
      <w:bookmarkStart w:id="130" w:name="_Toc164099995"/>
      <w:r>
        <w:t xml:space="preserve">Figure </w:t>
      </w:r>
      <w:r>
        <w:fldChar w:fldCharType="begin"/>
      </w:r>
      <w:r>
        <w:instrText xml:space="preserve"> SEQ Figure \* ARABIC </w:instrText>
      </w:r>
      <w:r>
        <w:fldChar w:fldCharType="separate"/>
      </w:r>
      <w:r w:rsidR="00D1276F">
        <w:rPr>
          <w:noProof/>
        </w:rPr>
        <w:t>4</w:t>
      </w:r>
      <w:r>
        <w:fldChar w:fldCharType="end"/>
      </w:r>
      <w:r>
        <w:t xml:space="preserve"> Introduction to PyAdventures by Peter</w:t>
      </w:r>
      <w:bookmarkEnd w:id="130"/>
    </w:p>
    <w:p w14:paraId="665A30F0" w14:textId="77777777" w:rsidR="00C25B5D" w:rsidRDefault="00C25B5D" w:rsidP="00C25B5D"/>
    <w:p w14:paraId="7D76F68E" w14:textId="77777777" w:rsidR="00C25B5D" w:rsidRPr="00C25B5D" w:rsidRDefault="00C25B5D" w:rsidP="00C25B5D"/>
    <w:p w14:paraId="2D7E6E97" w14:textId="3027B284" w:rsidR="004F38FB" w:rsidRPr="004F38FB" w:rsidRDefault="004F38FB" w:rsidP="006F5B3F">
      <w:pPr>
        <w:pStyle w:val="Heading2"/>
        <w:numPr>
          <w:ilvl w:val="1"/>
          <w:numId w:val="3"/>
        </w:numPr>
      </w:pPr>
      <w:bookmarkStart w:id="131" w:name="_Toc164099966"/>
      <w:r w:rsidRPr="004F38FB">
        <w:lastRenderedPageBreak/>
        <w:t>Assessing the Impact of Education</w:t>
      </w:r>
      <w:bookmarkEnd w:id="131"/>
    </w:p>
    <w:p w14:paraId="178D65A9" w14:textId="77777777" w:rsidR="004F0C82" w:rsidRDefault="004F0C82" w:rsidP="004F0C82">
      <w:pPr>
        <w:keepNext/>
        <w:shd w:val="clear" w:color="auto" w:fill="FFFFFF"/>
        <w:spacing w:after="100" w:afterAutospacing="1" w:line="360" w:lineRule="auto"/>
        <w:ind w:left="720"/>
      </w:pPr>
      <w:r w:rsidRPr="004F0C82">
        <w:rPr>
          <w:rFonts w:ascii="Work Sans" w:eastAsia="Times New Roman" w:hAnsi="Work Sans" w:cs="Times New Roman"/>
          <w:sz w:val="24"/>
          <w:szCs w:val="24"/>
          <w:lang w:eastAsia="en-GB"/>
        </w:rPr>
        <w:t>The shop located within 'PyAdventures' (Figure 4) serves as a fundamental element of our gamification strategy, allowing players to acquire stuff by making use of coins they have earned via the completion of instructional work. The significance of this motivational tool was emphasised by user comments, which prompted to improve its functionality and visual appeal. The shop's offerings have stayed stable, but its usability and appearance have been enhanced to create a more captivating user experience.</w:t>
      </w:r>
      <w:r>
        <w:rPr>
          <w:rFonts w:ascii="Work Sans" w:eastAsia="Times New Roman" w:hAnsi="Work Sans" w:cs="Times New Roman"/>
          <w:sz w:val="24"/>
          <w:szCs w:val="24"/>
          <w:lang w:eastAsia="en-GB"/>
        </w:rPr>
        <w:t xml:space="preserve"> </w:t>
      </w:r>
      <w:r>
        <w:rPr>
          <w:rFonts w:ascii="Work Sans" w:eastAsia="Times New Roman" w:hAnsi="Work Sans" w:cs="Times New Roman"/>
          <w:noProof/>
          <w:sz w:val="24"/>
          <w:szCs w:val="24"/>
          <w:lang w:eastAsia="en-GB"/>
        </w:rPr>
        <w:drawing>
          <wp:inline distT="0" distB="0" distL="0" distR="0" wp14:anchorId="4D9F74EF" wp14:editId="6C1FC24A">
            <wp:extent cx="5731510" cy="5731510"/>
            <wp:effectExtent l="0" t="0" r="2540" b="2540"/>
            <wp:docPr id="1418202196" name="Picture 4" descr="Shop Design + Peter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02196" name="Picture 4" descr="Shop Design + Peter Introduction"/>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C0773D0" w14:textId="16ADCAF3" w:rsidR="00654136" w:rsidRDefault="004F0C82" w:rsidP="004F0C82">
      <w:pPr>
        <w:pStyle w:val="Caption"/>
        <w:jc w:val="right"/>
        <w:rPr>
          <w:rFonts w:ascii="Work Sans" w:eastAsia="Times New Roman" w:hAnsi="Work Sans" w:cs="Times New Roman"/>
          <w:sz w:val="24"/>
          <w:szCs w:val="24"/>
          <w:lang w:eastAsia="en-GB"/>
        </w:rPr>
      </w:pPr>
      <w:bookmarkStart w:id="132" w:name="_Toc164099996"/>
      <w:r>
        <w:t xml:space="preserve">Figure </w:t>
      </w:r>
      <w:r>
        <w:fldChar w:fldCharType="begin"/>
      </w:r>
      <w:r>
        <w:instrText xml:space="preserve"> SEQ Figure \* ARABIC </w:instrText>
      </w:r>
      <w:r>
        <w:fldChar w:fldCharType="separate"/>
      </w:r>
      <w:r w:rsidR="00D1276F">
        <w:rPr>
          <w:noProof/>
        </w:rPr>
        <w:t>5</w:t>
      </w:r>
      <w:r>
        <w:fldChar w:fldCharType="end"/>
      </w:r>
      <w:r>
        <w:t xml:space="preserve"> Shop Design and Peter's Introduction to the Shop</w:t>
      </w:r>
      <w:bookmarkEnd w:id="132"/>
    </w:p>
    <w:p w14:paraId="453934C2" w14:textId="14BEBC1F" w:rsidR="00CA07E3" w:rsidRPr="00CA07E3" w:rsidRDefault="00CA07E3" w:rsidP="006F5B3F">
      <w:pPr>
        <w:pStyle w:val="Heading2"/>
        <w:numPr>
          <w:ilvl w:val="1"/>
          <w:numId w:val="3"/>
        </w:numPr>
      </w:pPr>
      <w:bookmarkStart w:id="133" w:name="_Toc164099967"/>
      <w:commentRangeStart w:id="134"/>
      <w:r w:rsidRPr="00CA07E3">
        <w:lastRenderedPageBreak/>
        <w:t>Identifying Limitations and Challenges</w:t>
      </w:r>
      <w:bookmarkEnd w:id="133"/>
      <w:commentRangeEnd w:id="134"/>
      <w:r w:rsidR="002C004D">
        <w:rPr>
          <w:rStyle w:val="CommentReference"/>
          <w:rFonts w:asciiTheme="minorHAnsi" w:eastAsiaTheme="minorHAnsi" w:hAnsiTheme="minorHAnsi" w:cstheme="minorBidi"/>
          <w:b w:val="0"/>
          <w:bCs w:val="0"/>
          <w:lang w:eastAsia="en-US"/>
        </w:rPr>
        <w:commentReference w:id="134"/>
      </w:r>
    </w:p>
    <w:p w14:paraId="2F9DA73D" w14:textId="13EFEABC" w:rsidR="002C63DB" w:rsidRPr="004F38FB" w:rsidRDefault="00CA07E3" w:rsidP="00CA07E3">
      <w:pPr>
        <w:shd w:val="clear" w:color="auto" w:fill="FFFFFF"/>
        <w:spacing w:after="100" w:afterAutospacing="1" w:line="360" w:lineRule="auto"/>
        <w:ind w:left="720"/>
        <w:rPr>
          <w:rFonts w:ascii="Work Sans" w:eastAsia="Times New Roman" w:hAnsi="Work Sans" w:cs="Times New Roman"/>
          <w:sz w:val="24"/>
          <w:szCs w:val="24"/>
          <w:lang w:eastAsia="en-GB"/>
        </w:rPr>
      </w:pPr>
      <w:r w:rsidRPr="00CA07E3">
        <w:rPr>
          <w:rFonts w:ascii="Work Sans" w:eastAsia="Times New Roman" w:hAnsi="Work Sans" w:cs="Times New Roman"/>
          <w:sz w:val="24"/>
          <w:szCs w:val="24"/>
          <w:lang w:eastAsia="en-GB"/>
        </w:rPr>
        <w:t xml:space="preserve">During the development of PyAdventures, there were several constraints and difficulties faced that had an </w:t>
      </w:r>
      <w:proofErr w:type="spellStart"/>
      <w:r w:rsidRPr="00CA07E3">
        <w:rPr>
          <w:rFonts w:ascii="Work Sans" w:eastAsia="Times New Roman" w:hAnsi="Work Sans" w:cs="Times New Roman"/>
          <w:sz w:val="24"/>
          <w:szCs w:val="24"/>
          <w:lang w:eastAsia="en-GB"/>
        </w:rPr>
        <w:t>impact</w:t>
      </w:r>
      <w:del w:id="135" w:author="Y Arafa" w:date="2024-04-17T19:18:00Z">
        <w:r w:rsidRPr="00CA07E3" w:rsidDel="002C004D">
          <w:rPr>
            <w:rFonts w:ascii="Work Sans" w:eastAsia="Times New Roman" w:hAnsi="Work Sans" w:cs="Times New Roman"/>
            <w:sz w:val="24"/>
            <w:szCs w:val="24"/>
            <w:lang w:eastAsia="en-GB"/>
          </w:rPr>
          <w:delText xml:space="preserve">  </w:delText>
        </w:r>
      </w:del>
      <w:r w:rsidRPr="00CA07E3">
        <w:rPr>
          <w:rFonts w:ascii="Work Sans" w:eastAsia="Times New Roman" w:hAnsi="Work Sans" w:cs="Times New Roman"/>
          <w:sz w:val="24"/>
          <w:szCs w:val="24"/>
          <w:lang w:eastAsia="en-GB"/>
        </w:rPr>
        <w:t>on</w:t>
      </w:r>
      <w:proofErr w:type="spellEnd"/>
      <w:r w:rsidRPr="00CA07E3">
        <w:rPr>
          <w:rFonts w:ascii="Work Sans" w:eastAsia="Times New Roman" w:hAnsi="Work Sans" w:cs="Times New Roman"/>
          <w:sz w:val="24"/>
          <w:szCs w:val="24"/>
          <w:lang w:eastAsia="en-GB"/>
        </w:rPr>
        <w:t xml:space="preserve"> the design process and </w:t>
      </w:r>
      <w:proofErr w:type="gramStart"/>
      <w:r w:rsidRPr="00CA07E3">
        <w:rPr>
          <w:rFonts w:ascii="Work Sans" w:eastAsia="Times New Roman" w:hAnsi="Work Sans" w:cs="Times New Roman"/>
          <w:sz w:val="24"/>
          <w:szCs w:val="24"/>
          <w:lang w:eastAsia="en-GB"/>
        </w:rPr>
        <w:t>the end result</w:t>
      </w:r>
      <w:proofErr w:type="gramEnd"/>
      <w:r w:rsidRPr="00CA07E3">
        <w:rPr>
          <w:rFonts w:ascii="Work Sans" w:eastAsia="Times New Roman" w:hAnsi="Work Sans" w:cs="Times New Roman"/>
          <w:sz w:val="24"/>
          <w:szCs w:val="24"/>
          <w:lang w:eastAsia="en-GB"/>
        </w:rPr>
        <w:t>. Recognising these obstacles is essential for comprehending the existing condition of the game and for directing future enhancements.</w:t>
      </w:r>
    </w:p>
    <w:p w14:paraId="6100829E" w14:textId="1180B0B5" w:rsidR="00CA07E3" w:rsidRPr="00CA07E3" w:rsidRDefault="00CA07E3" w:rsidP="006F5B3F">
      <w:pPr>
        <w:pStyle w:val="Heading2"/>
        <w:numPr>
          <w:ilvl w:val="1"/>
          <w:numId w:val="3"/>
        </w:numPr>
      </w:pPr>
      <w:bookmarkStart w:id="136" w:name="_Toc164099968"/>
      <w:r w:rsidRPr="00CA07E3">
        <w:t>Constraints in Technology and Design</w:t>
      </w:r>
      <w:bookmarkEnd w:id="136"/>
    </w:p>
    <w:p w14:paraId="4279D9AB" w14:textId="76295043" w:rsidR="00E82AFC" w:rsidRPr="00CA07E3" w:rsidRDefault="00CA07E3" w:rsidP="00E82AFC">
      <w:pPr>
        <w:shd w:val="clear" w:color="auto" w:fill="FFFFFF"/>
        <w:spacing w:after="100" w:afterAutospacing="1" w:line="360" w:lineRule="auto"/>
        <w:ind w:left="720"/>
        <w:rPr>
          <w:rFonts w:ascii="Work Sans" w:eastAsia="Times New Roman" w:hAnsi="Work Sans" w:cs="Times New Roman"/>
          <w:sz w:val="24"/>
          <w:szCs w:val="24"/>
          <w:lang w:eastAsia="en-GB"/>
        </w:rPr>
      </w:pPr>
      <w:r w:rsidRPr="00CA07E3">
        <w:rPr>
          <w:rFonts w:ascii="Work Sans" w:eastAsia="Times New Roman" w:hAnsi="Work Sans" w:cs="Times New Roman"/>
          <w:sz w:val="24"/>
          <w:szCs w:val="24"/>
          <w:lang w:eastAsia="en-GB"/>
        </w:rPr>
        <w:t>The choice to utilise Scratch and Alice 3 for prototyping initially proved advantageous in terms of conceptualising interactive components. However, it eventually imposed limitations on the narrative depth and graphical quality. The adoption of software like as Photoshop and After Effects, although improving the visual attractiveness, resulted in a significant learning curve and prolonged development schedules.</w:t>
      </w:r>
    </w:p>
    <w:p w14:paraId="6FB8B9CC" w14:textId="251AFA34" w:rsidR="00CA07E3" w:rsidRDefault="00CA07E3" w:rsidP="00CA07E3">
      <w:pPr>
        <w:shd w:val="clear" w:color="auto" w:fill="FFFFFF"/>
        <w:spacing w:after="100" w:afterAutospacing="1" w:line="360" w:lineRule="auto"/>
        <w:ind w:left="720"/>
        <w:rPr>
          <w:rFonts w:ascii="Work Sans" w:eastAsia="Times New Roman" w:hAnsi="Work Sans" w:cs="Times New Roman"/>
          <w:sz w:val="24"/>
          <w:szCs w:val="24"/>
          <w:lang w:eastAsia="en-GB"/>
        </w:rPr>
      </w:pPr>
      <w:r w:rsidRPr="00CA07E3">
        <w:rPr>
          <w:rFonts w:ascii="Work Sans" w:eastAsia="Times New Roman" w:hAnsi="Work Sans" w:cs="Times New Roman"/>
          <w:sz w:val="24"/>
          <w:szCs w:val="24"/>
          <w:lang w:eastAsia="en-GB"/>
        </w:rPr>
        <w:t xml:space="preserve">AI-generated artwork provided flexibility for developing a variety of </w:t>
      </w:r>
      <w:r w:rsidR="003972F4" w:rsidRPr="00CA07E3">
        <w:rPr>
          <w:rFonts w:ascii="Work Sans" w:eastAsia="Times New Roman" w:hAnsi="Work Sans" w:cs="Times New Roman"/>
          <w:sz w:val="24"/>
          <w:szCs w:val="24"/>
          <w:lang w:eastAsia="en-GB"/>
        </w:rPr>
        <w:t>materials but</w:t>
      </w:r>
      <w:r w:rsidRPr="00CA07E3">
        <w:rPr>
          <w:rFonts w:ascii="Work Sans" w:eastAsia="Times New Roman" w:hAnsi="Work Sans" w:cs="Times New Roman"/>
          <w:sz w:val="24"/>
          <w:szCs w:val="24"/>
          <w:lang w:eastAsia="en-GB"/>
        </w:rPr>
        <w:t xml:space="preserve"> maintaining a consistent style and integrating it with the instructional content of the game posed continuous hurdles. The need to strike a balance between creativity and instructional aims often resulted in compromises in both the design of the game and its efficacy in teaching.</w:t>
      </w:r>
    </w:p>
    <w:p w14:paraId="6CAC0944" w14:textId="12095E23" w:rsidR="003972F4" w:rsidRDefault="003972F4" w:rsidP="00CA07E3">
      <w:pPr>
        <w:shd w:val="clear" w:color="auto" w:fill="FFFFFF"/>
        <w:spacing w:after="100" w:afterAutospacing="1" w:line="360" w:lineRule="auto"/>
        <w:ind w:left="720"/>
        <w:rPr>
          <w:rFonts w:ascii="Work Sans" w:eastAsia="Times New Roman" w:hAnsi="Work Sans" w:cs="Times New Roman"/>
          <w:sz w:val="24"/>
          <w:szCs w:val="24"/>
          <w:lang w:eastAsia="en-GB"/>
        </w:rPr>
      </w:pPr>
      <w:r w:rsidRPr="003972F4">
        <w:rPr>
          <w:rFonts w:ascii="Work Sans" w:eastAsia="Times New Roman" w:hAnsi="Work Sans" w:cs="Times New Roman"/>
          <w:sz w:val="24"/>
          <w:szCs w:val="24"/>
          <w:lang w:eastAsia="en-GB"/>
        </w:rPr>
        <w:t>The visual design of 'PyAdventures' has played a crucial role in the game's development since its beginning. The development of the game icon (</w:t>
      </w:r>
      <w:r>
        <w:rPr>
          <w:rFonts w:ascii="Work Sans" w:eastAsia="Times New Roman" w:hAnsi="Work Sans" w:cs="Times New Roman"/>
          <w:sz w:val="24"/>
          <w:szCs w:val="24"/>
          <w:lang w:eastAsia="en-GB"/>
        </w:rPr>
        <w:t>Figure 6</w:t>
      </w:r>
      <w:r w:rsidRPr="003972F4">
        <w:rPr>
          <w:rFonts w:ascii="Work Sans" w:eastAsia="Times New Roman" w:hAnsi="Work Sans" w:cs="Times New Roman"/>
          <w:sz w:val="24"/>
          <w:szCs w:val="24"/>
          <w:lang w:eastAsia="en-GB"/>
        </w:rPr>
        <w:t xml:space="preserve">) demonstrates its journey from an initial concept to a </w:t>
      </w:r>
      <w:del w:id="137" w:author="Y Arafa" w:date="2024-04-17T19:20:00Z">
        <w:r w:rsidRPr="003972F4" w:rsidDel="002C004D">
          <w:rPr>
            <w:rFonts w:ascii="Work Sans" w:eastAsia="Times New Roman" w:hAnsi="Work Sans" w:cs="Times New Roman"/>
            <w:sz w:val="24"/>
            <w:szCs w:val="24"/>
            <w:lang w:eastAsia="en-GB"/>
          </w:rPr>
          <w:delText xml:space="preserve">perfected </w:delText>
        </w:r>
      </w:del>
      <w:ins w:id="138" w:author="Y Arafa" w:date="2024-04-17T19:20:00Z">
        <w:r w:rsidR="002C004D">
          <w:rPr>
            <w:rFonts w:ascii="Work Sans" w:eastAsia="Times New Roman" w:hAnsi="Work Sans" w:cs="Times New Roman"/>
            <w:sz w:val="24"/>
            <w:szCs w:val="24"/>
            <w:lang w:eastAsia="en-GB"/>
          </w:rPr>
          <w:t>perfect</w:t>
        </w:r>
        <w:r w:rsidR="002C004D" w:rsidRPr="003972F4">
          <w:rPr>
            <w:rFonts w:ascii="Work Sans" w:eastAsia="Times New Roman" w:hAnsi="Work Sans" w:cs="Times New Roman"/>
            <w:sz w:val="24"/>
            <w:szCs w:val="24"/>
            <w:lang w:eastAsia="en-GB"/>
          </w:rPr>
          <w:t xml:space="preserve"> </w:t>
        </w:r>
      </w:ins>
      <w:r w:rsidRPr="003972F4">
        <w:rPr>
          <w:rFonts w:ascii="Work Sans" w:eastAsia="Times New Roman" w:hAnsi="Work Sans" w:cs="Times New Roman"/>
          <w:sz w:val="24"/>
          <w:szCs w:val="24"/>
          <w:lang w:eastAsia="en-GB"/>
        </w:rPr>
        <w:t>educational tool. The game's logo is symbolised by it and serves as the initial point of contact for the player. The ultimate emblem is a vibrant and alluring graphic that effectively encapsulates the core nature of the educational journey it represents. Furthermore, it symbolises the primary concept of the game's theme.</w:t>
      </w:r>
    </w:p>
    <w:p w14:paraId="31744EAC" w14:textId="77777777" w:rsidR="003972F4" w:rsidRDefault="003972F4" w:rsidP="003972F4">
      <w:pPr>
        <w:keepNext/>
        <w:shd w:val="clear" w:color="auto" w:fill="FFFFFF"/>
        <w:spacing w:after="100" w:afterAutospacing="1" w:line="360" w:lineRule="auto"/>
        <w:ind w:left="720"/>
      </w:pPr>
      <w:r>
        <w:rPr>
          <w:rFonts w:ascii="Work Sans" w:eastAsia="Times New Roman" w:hAnsi="Work Sans" w:cs="Times New Roman"/>
          <w:noProof/>
          <w:sz w:val="24"/>
          <w:szCs w:val="24"/>
          <w:lang w:eastAsia="en-GB"/>
        </w:rPr>
        <w:lastRenderedPageBreak/>
        <w:drawing>
          <wp:inline distT="0" distB="0" distL="0" distR="0" wp14:anchorId="26911367" wp14:editId="736B5357">
            <wp:extent cx="4886325" cy="4886325"/>
            <wp:effectExtent l="0" t="0" r="9525" b="9525"/>
            <wp:docPr id="127188033" name="Picture 8" descr="Ga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033" name="Picture 8" descr="Game Icon"/>
                    <pic:cNvPicPr/>
                  </pic:nvPicPr>
                  <pic:blipFill>
                    <a:blip r:embed="rId17">
                      <a:extLst>
                        <a:ext uri="{28A0092B-C50C-407E-A947-70E740481C1C}">
                          <a14:useLocalDpi xmlns:a14="http://schemas.microsoft.com/office/drawing/2010/main" val="0"/>
                        </a:ext>
                      </a:extLst>
                    </a:blip>
                    <a:stretch>
                      <a:fillRect/>
                    </a:stretch>
                  </pic:blipFill>
                  <pic:spPr>
                    <a:xfrm>
                      <a:off x="0" y="0"/>
                      <a:ext cx="4886325" cy="4886325"/>
                    </a:xfrm>
                    <a:prstGeom prst="rect">
                      <a:avLst/>
                    </a:prstGeom>
                  </pic:spPr>
                </pic:pic>
              </a:graphicData>
            </a:graphic>
          </wp:inline>
        </w:drawing>
      </w:r>
    </w:p>
    <w:p w14:paraId="147AF946" w14:textId="55905DEF" w:rsidR="003972F4" w:rsidRPr="00CA07E3" w:rsidRDefault="003972F4" w:rsidP="003972F4">
      <w:pPr>
        <w:pStyle w:val="Caption"/>
        <w:jc w:val="right"/>
        <w:rPr>
          <w:rFonts w:ascii="Work Sans" w:eastAsia="Times New Roman" w:hAnsi="Work Sans" w:cs="Times New Roman"/>
          <w:sz w:val="24"/>
          <w:szCs w:val="24"/>
          <w:lang w:eastAsia="en-GB"/>
        </w:rPr>
      </w:pPr>
      <w:bookmarkStart w:id="139" w:name="_Toc164099997"/>
      <w:r>
        <w:t xml:space="preserve">Figure </w:t>
      </w:r>
      <w:r>
        <w:fldChar w:fldCharType="begin"/>
      </w:r>
      <w:r>
        <w:instrText xml:space="preserve"> SEQ Figure \* ARABIC </w:instrText>
      </w:r>
      <w:r>
        <w:fldChar w:fldCharType="separate"/>
      </w:r>
      <w:r w:rsidR="00D1276F">
        <w:rPr>
          <w:noProof/>
        </w:rPr>
        <w:t>6</w:t>
      </w:r>
      <w:r>
        <w:fldChar w:fldCharType="end"/>
      </w:r>
      <w:r>
        <w:t xml:space="preserve"> Game Icon Design</w:t>
      </w:r>
      <w:bookmarkEnd w:id="139"/>
    </w:p>
    <w:p w14:paraId="1BFCE7FD" w14:textId="77777777" w:rsidR="00CA07E3" w:rsidRDefault="00CA07E3" w:rsidP="00CA07E3">
      <w:pPr>
        <w:shd w:val="clear" w:color="auto" w:fill="FFFFFF"/>
        <w:spacing w:after="100" w:afterAutospacing="1" w:line="360" w:lineRule="auto"/>
        <w:ind w:left="720"/>
        <w:rPr>
          <w:rFonts w:ascii="Work Sans" w:eastAsia="Times New Roman" w:hAnsi="Work Sans" w:cs="Times New Roman"/>
          <w:sz w:val="24"/>
          <w:szCs w:val="24"/>
          <w:lang w:eastAsia="en-GB"/>
        </w:rPr>
      </w:pPr>
      <w:r w:rsidRPr="00CA07E3">
        <w:rPr>
          <w:rFonts w:ascii="Work Sans" w:eastAsia="Times New Roman" w:hAnsi="Work Sans" w:cs="Times New Roman"/>
          <w:sz w:val="24"/>
          <w:szCs w:val="24"/>
          <w:lang w:eastAsia="en-GB"/>
        </w:rPr>
        <w:t xml:space="preserve">Integrating Educational Content: </w:t>
      </w:r>
    </w:p>
    <w:p w14:paraId="3B2E539E" w14:textId="16EFE7E2" w:rsidR="004F38FB" w:rsidRDefault="00CA07E3" w:rsidP="00CA07E3">
      <w:pPr>
        <w:shd w:val="clear" w:color="auto" w:fill="FFFFFF"/>
        <w:spacing w:after="100" w:afterAutospacing="1" w:line="360" w:lineRule="auto"/>
        <w:ind w:left="720"/>
        <w:rPr>
          <w:rFonts w:ascii="Work Sans" w:eastAsia="Times New Roman" w:hAnsi="Work Sans" w:cs="Times New Roman"/>
          <w:sz w:val="24"/>
          <w:szCs w:val="24"/>
          <w:lang w:eastAsia="en-GB"/>
        </w:rPr>
      </w:pPr>
      <w:r w:rsidRPr="00CA07E3">
        <w:rPr>
          <w:rFonts w:ascii="Work Sans" w:eastAsia="Times New Roman" w:hAnsi="Work Sans" w:cs="Times New Roman"/>
          <w:sz w:val="24"/>
          <w:szCs w:val="24"/>
          <w:lang w:eastAsia="en-GB"/>
        </w:rPr>
        <w:t xml:space="preserve">Achieving a Balance between Education and Engagement </w:t>
      </w:r>
      <w:r w:rsidR="000C78E2">
        <w:rPr>
          <w:rFonts w:ascii="Work Sans" w:eastAsia="Times New Roman" w:hAnsi="Work Sans" w:cs="Times New Roman"/>
          <w:sz w:val="24"/>
          <w:szCs w:val="24"/>
          <w:lang w:eastAsia="en-GB"/>
        </w:rPr>
        <w:t>a</w:t>
      </w:r>
      <w:r w:rsidRPr="00CA07E3">
        <w:rPr>
          <w:rFonts w:ascii="Work Sans" w:eastAsia="Times New Roman" w:hAnsi="Work Sans" w:cs="Times New Roman"/>
          <w:sz w:val="24"/>
          <w:szCs w:val="24"/>
          <w:lang w:eastAsia="en-GB"/>
        </w:rPr>
        <w:t>n essential obstacle was incorporating Python programming principles</w:t>
      </w:r>
      <w:r w:rsidR="000C78E2">
        <w:rPr>
          <w:rFonts w:ascii="Work Sans" w:eastAsia="Times New Roman" w:hAnsi="Work Sans" w:cs="Times New Roman"/>
          <w:sz w:val="24"/>
          <w:szCs w:val="24"/>
          <w:lang w:eastAsia="en-GB"/>
        </w:rPr>
        <w:t xml:space="preserve"> that was faced</w:t>
      </w:r>
      <w:r w:rsidRPr="00CA07E3">
        <w:rPr>
          <w:rFonts w:ascii="Work Sans" w:eastAsia="Times New Roman" w:hAnsi="Work Sans" w:cs="Times New Roman"/>
          <w:sz w:val="24"/>
          <w:szCs w:val="24"/>
          <w:lang w:eastAsia="en-GB"/>
        </w:rPr>
        <w:t xml:space="preserve"> into the game while maintaining a high level of narrative involvement. There were occasions when the instructional information had the potential to interrupt the progression of the game, resulting in modifications to the timing and </w:t>
      </w:r>
      <w:proofErr w:type="gramStart"/>
      <w:r w:rsidRPr="00CA07E3">
        <w:rPr>
          <w:rFonts w:ascii="Work Sans" w:eastAsia="Times New Roman" w:hAnsi="Work Sans" w:cs="Times New Roman"/>
          <w:sz w:val="24"/>
          <w:szCs w:val="24"/>
          <w:lang w:eastAsia="en-GB"/>
        </w:rPr>
        <w:t>manner in which</w:t>
      </w:r>
      <w:proofErr w:type="gramEnd"/>
      <w:r w:rsidRPr="00CA07E3">
        <w:rPr>
          <w:rFonts w:ascii="Work Sans" w:eastAsia="Times New Roman" w:hAnsi="Work Sans" w:cs="Times New Roman"/>
          <w:sz w:val="24"/>
          <w:szCs w:val="24"/>
          <w:lang w:eastAsia="en-GB"/>
        </w:rPr>
        <w:t xml:space="preserve"> certain ideas were presented.</w:t>
      </w:r>
    </w:p>
    <w:p w14:paraId="1BE8A488" w14:textId="58E65600" w:rsidR="002356D7" w:rsidRDefault="002356D7" w:rsidP="00CA07E3">
      <w:pPr>
        <w:shd w:val="clear" w:color="auto" w:fill="FFFFFF"/>
        <w:spacing w:after="100" w:afterAutospacing="1" w:line="360" w:lineRule="auto"/>
        <w:ind w:left="720"/>
        <w:rPr>
          <w:rFonts w:ascii="Work Sans" w:eastAsia="Times New Roman" w:hAnsi="Work Sans" w:cs="Times New Roman"/>
          <w:sz w:val="24"/>
          <w:szCs w:val="24"/>
          <w:lang w:eastAsia="en-GB"/>
        </w:rPr>
      </w:pPr>
      <w:r w:rsidRPr="002356D7">
        <w:rPr>
          <w:rFonts w:ascii="Work Sans" w:eastAsia="Times New Roman" w:hAnsi="Work Sans" w:cs="Times New Roman"/>
          <w:sz w:val="24"/>
          <w:szCs w:val="24"/>
          <w:lang w:eastAsia="en-GB"/>
        </w:rPr>
        <w:t xml:space="preserve">The creation of 'PyAdventures' used evidence-based gamification tactics to cultivate an optimal learning environment. Based on the findings of </w:t>
      </w:r>
      <w:proofErr w:type="spellStart"/>
      <w:r w:rsidRPr="002356D7">
        <w:rPr>
          <w:rFonts w:ascii="Work Sans" w:eastAsia="Times New Roman" w:hAnsi="Work Sans" w:cs="Times New Roman"/>
          <w:sz w:val="24"/>
          <w:szCs w:val="24"/>
          <w:lang w:eastAsia="en-GB"/>
        </w:rPr>
        <w:t>Welbers</w:t>
      </w:r>
      <w:proofErr w:type="spellEnd"/>
      <w:r w:rsidRPr="002356D7">
        <w:rPr>
          <w:rFonts w:ascii="Work Sans" w:eastAsia="Times New Roman" w:hAnsi="Work Sans" w:cs="Times New Roman"/>
          <w:sz w:val="24"/>
          <w:szCs w:val="24"/>
          <w:lang w:eastAsia="en-GB"/>
        </w:rPr>
        <w:t xml:space="preserve"> et al. (2019), both general feedback and session </w:t>
      </w:r>
      <w:r w:rsidRPr="002356D7">
        <w:rPr>
          <w:rFonts w:ascii="Work Sans" w:eastAsia="Times New Roman" w:hAnsi="Work Sans" w:cs="Times New Roman"/>
          <w:sz w:val="24"/>
          <w:szCs w:val="24"/>
          <w:lang w:eastAsia="en-GB"/>
        </w:rPr>
        <w:lastRenderedPageBreak/>
        <w:t>limits were incorporated to enhance learner engagement without causing them to feel overwhelmed. This approach is consistent with the conclusions drawn from the existing body of research, which indicate that strategically implemented gamification may maintain and potentially improve student engagement with instructional material.</w:t>
      </w:r>
    </w:p>
    <w:p w14:paraId="554DEEBA" w14:textId="1521A69A" w:rsidR="00E82AFC" w:rsidRDefault="00E82AFC" w:rsidP="00CA07E3">
      <w:pPr>
        <w:shd w:val="clear" w:color="auto" w:fill="FFFFFF"/>
        <w:spacing w:after="100" w:afterAutospacing="1" w:line="360" w:lineRule="auto"/>
        <w:ind w:left="720"/>
        <w:rPr>
          <w:rFonts w:ascii="Work Sans" w:eastAsia="Times New Roman" w:hAnsi="Work Sans" w:cs="Times New Roman"/>
          <w:sz w:val="24"/>
          <w:szCs w:val="24"/>
          <w:lang w:eastAsia="en-GB"/>
        </w:rPr>
      </w:pPr>
      <w:r w:rsidRPr="00E82AFC">
        <w:rPr>
          <w:rFonts w:ascii="Work Sans" w:eastAsia="Times New Roman" w:hAnsi="Work Sans" w:cs="Times New Roman"/>
          <w:sz w:val="24"/>
          <w:szCs w:val="24"/>
          <w:lang w:eastAsia="en-GB"/>
        </w:rPr>
        <w:t>Although 'PyAdventures' offers a range of interactive and functional components, several planned features, such a fully complete choices menu, were limited due to technology and time constraints. The placeholder for the options menu (Figure 5) functions as a prompt for potential areas of growth in future iterations of the game.</w:t>
      </w:r>
    </w:p>
    <w:p w14:paraId="7C51FA41" w14:textId="77777777" w:rsidR="00E82AFC" w:rsidRDefault="00E82AFC" w:rsidP="00E82AFC">
      <w:pPr>
        <w:keepNext/>
        <w:shd w:val="clear" w:color="auto" w:fill="FFFFFF"/>
        <w:spacing w:after="100" w:afterAutospacing="1" w:line="360" w:lineRule="auto"/>
        <w:ind w:left="720"/>
      </w:pPr>
      <w:r>
        <w:rPr>
          <w:rFonts w:ascii="Work Sans" w:eastAsia="Times New Roman" w:hAnsi="Work Sans" w:cs="Times New Roman"/>
          <w:noProof/>
          <w:sz w:val="24"/>
          <w:szCs w:val="24"/>
          <w:lang w:eastAsia="en-GB"/>
        </w:rPr>
        <w:drawing>
          <wp:inline distT="0" distB="0" distL="0" distR="0" wp14:anchorId="5AB853E2" wp14:editId="5470D3C8">
            <wp:extent cx="5731510" cy="3213100"/>
            <wp:effectExtent l="0" t="0" r="2540" b="6350"/>
            <wp:docPr id="1174879621" name="Picture 5" descr="Op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9621" name="Picture 5" descr="Options Menu"/>
                    <pic:cNvPicPr/>
                  </pic:nvPicPr>
                  <pic:blipFill>
                    <a:blip r:embed="rId18">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108E372D" w14:textId="28352BA0" w:rsidR="00E82AFC" w:rsidRDefault="00E82AFC" w:rsidP="00E82AFC">
      <w:pPr>
        <w:pStyle w:val="Caption"/>
        <w:jc w:val="right"/>
      </w:pPr>
      <w:bookmarkStart w:id="140" w:name="_Toc164099998"/>
      <w:r>
        <w:t xml:space="preserve">Figure </w:t>
      </w:r>
      <w:r>
        <w:fldChar w:fldCharType="begin"/>
      </w:r>
      <w:r>
        <w:instrText xml:space="preserve"> SEQ Figure \* ARABIC </w:instrText>
      </w:r>
      <w:r>
        <w:fldChar w:fldCharType="separate"/>
      </w:r>
      <w:r w:rsidR="00D1276F">
        <w:rPr>
          <w:noProof/>
        </w:rPr>
        <w:t>7</w:t>
      </w:r>
      <w:r>
        <w:fldChar w:fldCharType="end"/>
      </w:r>
      <w:r>
        <w:t xml:space="preserve"> Options Menu</w:t>
      </w:r>
      <w:bookmarkEnd w:id="140"/>
    </w:p>
    <w:p w14:paraId="703CFB44" w14:textId="77777777" w:rsidR="00E82AFC" w:rsidRDefault="00E82AFC" w:rsidP="00E82AFC"/>
    <w:p w14:paraId="4E0E977A" w14:textId="77777777" w:rsidR="00E82AFC" w:rsidRDefault="00E82AFC" w:rsidP="00E82AFC"/>
    <w:p w14:paraId="0BD10209" w14:textId="77777777" w:rsidR="00E82AFC" w:rsidRDefault="00E82AFC" w:rsidP="00E82AFC"/>
    <w:p w14:paraId="11A19990" w14:textId="77777777" w:rsidR="003972F4" w:rsidRDefault="003972F4" w:rsidP="00E82AFC"/>
    <w:p w14:paraId="59248CE2" w14:textId="77777777" w:rsidR="003972F4" w:rsidRDefault="003972F4" w:rsidP="00E82AFC"/>
    <w:p w14:paraId="44035AF9" w14:textId="77777777" w:rsidR="003972F4" w:rsidRPr="00E82AFC" w:rsidRDefault="003972F4" w:rsidP="00E82AFC"/>
    <w:p w14:paraId="1B89025D" w14:textId="6508A6E7" w:rsidR="000C78E2" w:rsidRPr="000C78E2" w:rsidRDefault="000C78E2" w:rsidP="006F5B3F">
      <w:pPr>
        <w:pStyle w:val="Heading2"/>
        <w:numPr>
          <w:ilvl w:val="1"/>
          <w:numId w:val="3"/>
        </w:numPr>
      </w:pPr>
      <w:bookmarkStart w:id="141" w:name="_Toc164099969"/>
      <w:commentRangeStart w:id="142"/>
      <w:r w:rsidRPr="000C78E2">
        <w:lastRenderedPageBreak/>
        <w:t>User feedback on Learning Effectiveness</w:t>
      </w:r>
      <w:bookmarkEnd w:id="141"/>
      <w:commentRangeEnd w:id="142"/>
      <w:r w:rsidR="00964C45">
        <w:rPr>
          <w:rStyle w:val="CommentReference"/>
          <w:rFonts w:asciiTheme="minorHAnsi" w:eastAsiaTheme="minorHAnsi" w:hAnsiTheme="minorHAnsi" w:cstheme="minorBidi"/>
          <w:b w:val="0"/>
          <w:bCs w:val="0"/>
          <w:lang w:eastAsia="en-US"/>
        </w:rPr>
        <w:commentReference w:id="142"/>
      </w:r>
    </w:p>
    <w:p w14:paraId="19AA1BE5" w14:textId="19F4592E" w:rsidR="0096634C" w:rsidRDefault="000C78E2" w:rsidP="00646DC9">
      <w:pPr>
        <w:shd w:val="clear" w:color="auto" w:fill="FFFFFF"/>
        <w:spacing w:after="100" w:afterAutospacing="1" w:line="360" w:lineRule="auto"/>
        <w:ind w:left="720"/>
        <w:rPr>
          <w:rFonts w:ascii="Work Sans" w:eastAsia="Times New Roman" w:hAnsi="Work Sans" w:cs="Times New Roman"/>
          <w:sz w:val="24"/>
          <w:szCs w:val="24"/>
          <w:lang w:eastAsia="en-GB"/>
        </w:rPr>
      </w:pPr>
      <w:r w:rsidRPr="000C78E2">
        <w:rPr>
          <w:rFonts w:ascii="Work Sans" w:eastAsia="Times New Roman" w:hAnsi="Work Sans" w:cs="Times New Roman"/>
          <w:sz w:val="24"/>
          <w:szCs w:val="24"/>
          <w:lang w:eastAsia="en-GB"/>
        </w:rPr>
        <w:t xml:space="preserve">Although </w:t>
      </w:r>
      <w:proofErr w:type="gramStart"/>
      <w:r w:rsidRPr="000C78E2">
        <w:rPr>
          <w:rFonts w:ascii="Work Sans" w:eastAsia="Times New Roman" w:hAnsi="Work Sans" w:cs="Times New Roman"/>
          <w:sz w:val="24"/>
          <w:szCs w:val="24"/>
          <w:lang w:eastAsia="en-GB"/>
        </w:rPr>
        <w:t>the majority of</w:t>
      </w:r>
      <w:proofErr w:type="gramEnd"/>
      <w:r w:rsidRPr="000C78E2">
        <w:rPr>
          <w:rFonts w:ascii="Work Sans" w:eastAsia="Times New Roman" w:hAnsi="Work Sans" w:cs="Times New Roman"/>
          <w:sz w:val="24"/>
          <w:szCs w:val="24"/>
          <w:lang w:eastAsia="en-GB"/>
        </w:rPr>
        <w:t xml:space="preserve"> responses was favourable, there were signs that certain players encountered difficulties with the incorporation of intricate programming principles into the game's framework. This remark emphasises the necessity for more improvement in integrating instructional information into games.</w:t>
      </w:r>
    </w:p>
    <w:p w14:paraId="459A8776" w14:textId="72FB9D6B" w:rsidR="000C78E2" w:rsidRPr="000C78E2" w:rsidRDefault="000C78E2" w:rsidP="006F5B3F">
      <w:pPr>
        <w:pStyle w:val="Heading2"/>
        <w:numPr>
          <w:ilvl w:val="1"/>
          <w:numId w:val="3"/>
        </w:numPr>
      </w:pPr>
      <w:bookmarkStart w:id="143" w:name="_Toc164099970"/>
      <w:commentRangeStart w:id="144"/>
      <w:r w:rsidRPr="000C78E2">
        <w:t>Challenges in User Experience</w:t>
      </w:r>
      <w:bookmarkEnd w:id="143"/>
      <w:commentRangeEnd w:id="144"/>
      <w:r w:rsidR="00964C45">
        <w:rPr>
          <w:rStyle w:val="CommentReference"/>
          <w:rFonts w:asciiTheme="minorHAnsi" w:eastAsiaTheme="minorHAnsi" w:hAnsiTheme="minorHAnsi" w:cstheme="minorBidi"/>
          <w:b w:val="0"/>
          <w:bCs w:val="0"/>
          <w:lang w:eastAsia="en-US"/>
        </w:rPr>
        <w:commentReference w:id="144"/>
      </w:r>
    </w:p>
    <w:p w14:paraId="544B9B20" w14:textId="77777777" w:rsidR="000C78E2" w:rsidRPr="000C78E2" w:rsidRDefault="000C78E2" w:rsidP="000C78E2">
      <w:pPr>
        <w:shd w:val="clear" w:color="auto" w:fill="FFFFFF"/>
        <w:spacing w:after="100" w:afterAutospacing="1" w:line="360" w:lineRule="auto"/>
        <w:ind w:left="720"/>
        <w:rPr>
          <w:rFonts w:ascii="Work Sans" w:eastAsia="Times New Roman" w:hAnsi="Work Sans" w:cs="Times New Roman"/>
          <w:sz w:val="24"/>
          <w:szCs w:val="24"/>
          <w:lang w:eastAsia="en-GB"/>
        </w:rPr>
      </w:pPr>
      <w:r w:rsidRPr="000C78E2">
        <w:rPr>
          <w:rFonts w:ascii="Work Sans" w:eastAsia="Times New Roman" w:hAnsi="Work Sans" w:cs="Times New Roman"/>
          <w:sz w:val="24"/>
          <w:szCs w:val="24"/>
          <w:lang w:eastAsia="en-GB"/>
        </w:rPr>
        <w:t>Shop System Navigation: Feedback indicated that several players found the shop system, which utilises money for the acquisition of suggestions or supplementary material, rather confusing. This suggests a requirement for more explicit instructions and maybe a more user-friendly design.</w:t>
      </w:r>
    </w:p>
    <w:p w14:paraId="18055F4A" w14:textId="6C447112" w:rsidR="00654136" w:rsidRDefault="000C78E2" w:rsidP="0096634C">
      <w:pPr>
        <w:shd w:val="clear" w:color="auto" w:fill="FFFFFF"/>
        <w:spacing w:after="100" w:afterAutospacing="1" w:line="360" w:lineRule="auto"/>
        <w:ind w:left="720"/>
        <w:rPr>
          <w:rFonts w:ascii="Work Sans" w:eastAsia="Times New Roman" w:hAnsi="Work Sans" w:cs="Times New Roman"/>
          <w:sz w:val="24"/>
          <w:szCs w:val="24"/>
          <w:lang w:eastAsia="en-GB"/>
        </w:rPr>
      </w:pPr>
      <w:r w:rsidRPr="000C78E2">
        <w:rPr>
          <w:rFonts w:ascii="Work Sans" w:eastAsia="Times New Roman" w:hAnsi="Work Sans" w:cs="Times New Roman"/>
          <w:sz w:val="24"/>
          <w:szCs w:val="24"/>
          <w:lang w:eastAsia="en-GB"/>
        </w:rPr>
        <w:t>The game's adjustable difficulty algorithm, designed to accommodate different learning paces, occasionally led to pacing problems, as some users experienced progress that was either too slow or too quick. This variety highlights the significance of further customising the learning experience.</w:t>
      </w:r>
    </w:p>
    <w:p w14:paraId="123B72A4" w14:textId="6AEC8C22" w:rsidR="00A1683F" w:rsidRPr="00A1683F" w:rsidRDefault="00A1683F" w:rsidP="006F5B3F">
      <w:pPr>
        <w:pStyle w:val="Heading2"/>
        <w:numPr>
          <w:ilvl w:val="1"/>
          <w:numId w:val="3"/>
        </w:numPr>
      </w:pPr>
      <w:bookmarkStart w:id="145" w:name="_Toc164099971"/>
      <w:commentRangeStart w:id="146"/>
      <w:r w:rsidRPr="00A1683F">
        <w:t>Overcoming Constraints in Subsequent Research</w:t>
      </w:r>
      <w:bookmarkEnd w:id="145"/>
      <w:commentRangeEnd w:id="146"/>
      <w:r w:rsidR="00964C45">
        <w:rPr>
          <w:rStyle w:val="CommentReference"/>
          <w:rFonts w:asciiTheme="minorHAnsi" w:eastAsiaTheme="minorHAnsi" w:hAnsiTheme="minorHAnsi" w:cstheme="minorBidi"/>
          <w:b w:val="0"/>
          <w:bCs w:val="0"/>
          <w:lang w:eastAsia="en-US"/>
        </w:rPr>
        <w:commentReference w:id="146"/>
      </w:r>
    </w:p>
    <w:p w14:paraId="07BE8A37" w14:textId="0DA9C48A" w:rsidR="000C78E2" w:rsidRDefault="00A1683F" w:rsidP="00A1683F">
      <w:pPr>
        <w:shd w:val="clear" w:color="auto" w:fill="FFFFFF"/>
        <w:spacing w:after="100" w:afterAutospacing="1" w:line="360" w:lineRule="auto"/>
        <w:ind w:left="720"/>
        <w:rPr>
          <w:rFonts w:ascii="Work Sans" w:eastAsia="Times New Roman" w:hAnsi="Work Sans" w:cs="Times New Roman"/>
          <w:sz w:val="24"/>
          <w:szCs w:val="24"/>
          <w:lang w:eastAsia="en-GB"/>
        </w:rPr>
      </w:pPr>
      <w:r w:rsidRPr="00A1683F">
        <w:rPr>
          <w:rFonts w:ascii="Work Sans" w:eastAsia="Times New Roman" w:hAnsi="Work Sans" w:cs="Times New Roman"/>
          <w:sz w:val="24"/>
          <w:szCs w:val="24"/>
          <w:lang w:eastAsia="en-GB"/>
        </w:rPr>
        <w:t>The issues and limits that have been discovered serve as the foundation for the existing and future development efforts on PyAdventures. Priorities include enhancing tool integration, improving the balance between instructional information and gaming, streamlining the user experience, and fine-tuning the adaptive difficulty system. Furthermore, the ongoing collection and examination of user input will continue to be a key aspect of the iterative development process, guaranteeing that PyAdventures adapts in accordance with the requirements and preferences of learners.</w:t>
      </w:r>
    </w:p>
    <w:p w14:paraId="355BCBC5" w14:textId="1CB1965B" w:rsidR="00646DC9" w:rsidRDefault="00646DC9" w:rsidP="00646DC9">
      <w:pPr>
        <w:keepNext/>
        <w:spacing w:line="360" w:lineRule="auto"/>
        <w:ind w:left="720"/>
      </w:pPr>
      <w:r w:rsidRPr="00646DC9">
        <w:rPr>
          <w:rFonts w:ascii="Work Sans" w:eastAsia="Times New Roman" w:hAnsi="Work Sans" w:cs="Times New Roman"/>
          <w:sz w:val="24"/>
          <w:szCs w:val="24"/>
          <w:lang w:eastAsia="en-GB"/>
        </w:rPr>
        <w:lastRenderedPageBreak/>
        <w:t>During the last phases of 'PyAdventures,' the task of closing the game was encountered in a way that was both enjoyable and educationally appropriate. The ending experience was meticulously designed to ensure an effective and meaningful narrative and thematic impact. Sir Peter, the guide during the adventure of mastering Python, delivers a concluding dialogue to the players, commending their accomplishment and motivating them to continue exploring and learning (Introduction Image of the Dialogue). The final 'Thanks for Playing' scene (</w:t>
      </w:r>
      <w:r>
        <w:rPr>
          <w:rFonts w:ascii="Work Sans" w:eastAsia="Times New Roman" w:hAnsi="Work Sans" w:cs="Times New Roman"/>
          <w:sz w:val="24"/>
          <w:szCs w:val="24"/>
          <w:lang w:eastAsia="en-GB"/>
        </w:rPr>
        <w:t>Figure 7</w:t>
      </w:r>
      <w:r w:rsidRPr="00646DC9">
        <w:rPr>
          <w:rFonts w:ascii="Work Sans" w:eastAsia="Times New Roman" w:hAnsi="Work Sans" w:cs="Times New Roman"/>
          <w:sz w:val="24"/>
          <w:szCs w:val="24"/>
          <w:lang w:eastAsia="en-GB"/>
        </w:rPr>
        <w:t>) is intended to evoke a feeling of fulfilment and achievement in participants. The renowned composition 'Conquest of Paradise' by Vangelis is played throughout the credits, metaphorically acknowledging the players' successful overcoming of the obstacles they encountered.</w:t>
      </w:r>
      <w:r>
        <w:rPr>
          <w:rFonts w:ascii="Work Sans" w:eastAsia="Times New Roman" w:hAnsi="Work Sans" w:cs="Times New Roman"/>
          <w:noProof/>
          <w:sz w:val="24"/>
          <w:szCs w:val="24"/>
          <w:lang w:eastAsia="en-GB"/>
        </w:rPr>
        <w:drawing>
          <wp:inline distT="0" distB="0" distL="0" distR="0" wp14:anchorId="1DDACA1B" wp14:editId="6224DC59">
            <wp:extent cx="5029200" cy="5029200"/>
            <wp:effectExtent l="0" t="0" r="0" b="0"/>
            <wp:docPr id="606006473" name="Picture 7" descr="End of Gam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6473" name="Picture 7" descr="End of Game Design"/>
                    <pic:cNvPicPr/>
                  </pic:nvPicPr>
                  <pic:blipFill>
                    <a:blip r:embed="rId19">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6DE663E0" w14:textId="195D5C8D" w:rsidR="00646DC9" w:rsidRPr="004F38FB" w:rsidRDefault="00646DC9" w:rsidP="00A820F1">
      <w:pPr>
        <w:pStyle w:val="Caption"/>
        <w:jc w:val="right"/>
        <w:rPr>
          <w:rFonts w:ascii="Work Sans" w:eastAsia="Times New Roman" w:hAnsi="Work Sans" w:cs="Times New Roman"/>
          <w:sz w:val="24"/>
          <w:szCs w:val="24"/>
          <w:lang w:eastAsia="en-GB"/>
        </w:rPr>
      </w:pPr>
      <w:bookmarkStart w:id="147" w:name="_Toc164099999"/>
      <w:r>
        <w:t xml:space="preserve">Figure </w:t>
      </w:r>
      <w:r>
        <w:fldChar w:fldCharType="begin"/>
      </w:r>
      <w:r>
        <w:instrText xml:space="preserve"> SEQ Figure \* ARABIC </w:instrText>
      </w:r>
      <w:r>
        <w:fldChar w:fldCharType="separate"/>
      </w:r>
      <w:r w:rsidR="00D1276F">
        <w:rPr>
          <w:noProof/>
        </w:rPr>
        <w:t>8</w:t>
      </w:r>
      <w:r>
        <w:fldChar w:fldCharType="end"/>
      </w:r>
      <w:r>
        <w:t xml:space="preserve"> End </w:t>
      </w:r>
      <w:proofErr w:type="gramStart"/>
      <w:r>
        <w:t>Of</w:t>
      </w:r>
      <w:proofErr w:type="gramEnd"/>
      <w:r>
        <w:t xml:space="preserve"> Game Design</w:t>
      </w:r>
      <w:bookmarkEnd w:id="147"/>
    </w:p>
    <w:p w14:paraId="4EF61660" w14:textId="7D97E893" w:rsidR="0015064C" w:rsidRPr="00196C43" w:rsidRDefault="0015064C" w:rsidP="0015064C">
      <w:pPr>
        <w:pStyle w:val="Heading1"/>
        <w:numPr>
          <w:ilvl w:val="0"/>
          <w:numId w:val="3"/>
        </w:numPr>
        <w:rPr>
          <w:rFonts w:eastAsia="Times New Roman"/>
          <w:lang w:eastAsia="en-GB"/>
        </w:rPr>
      </w:pPr>
      <w:bookmarkStart w:id="148" w:name="_Toc164099972"/>
      <w:r>
        <w:rPr>
          <w:rFonts w:eastAsia="Times New Roman"/>
          <w:lang w:eastAsia="en-GB"/>
        </w:rPr>
        <w:lastRenderedPageBreak/>
        <w:t>Implementation</w:t>
      </w:r>
      <w:bookmarkEnd w:id="148"/>
    </w:p>
    <w:p w14:paraId="15257EC5" w14:textId="6C837BBC" w:rsidR="0015064C" w:rsidRDefault="0015064C" w:rsidP="0015064C">
      <w:pPr>
        <w:pStyle w:val="Heading2"/>
      </w:pPr>
      <w:bookmarkStart w:id="149" w:name="_Toc164099973"/>
      <w:r>
        <w:t>6.1. Development Tools and Environment</w:t>
      </w:r>
      <w:bookmarkEnd w:id="149"/>
    </w:p>
    <w:p w14:paraId="7C48A928" w14:textId="479F72F6" w:rsidR="00951F84"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 xml:space="preserve">The development of "PyAdventures" involved the use of a diverse range of software tools and technologies to accomplish the requirements for functionality and visual appeal. The Unity game engine was chosen as the primary engine for development due to its strong support for both 2D and 3D game production, as well as its familiar working environment. Other alternatives, such as Alice 3 and Scratch, were </w:t>
      </w:r>
      <w:del w:id="150" w:author="Y Arafa" w:date="2024-04-17T19:27:00Z">
        <w:r w:rsidRPr="00951F84" w:rsidDel="00964C45">
          <w:rPr>
            <w:rFonts w:ascii="Work Sans" w:hAnsi="Work Sans"/>
            <w:sz w:val="24"/>
            <w:szCs w:val="24"/>
          </w:rPr>
          <w:delText>taken into account</w:delText>
        </w:r>
      </w:del>
      <w:ins w:id="151" w:author="Y Arafa" w:date="2024-04-17T19:27:00Z">
        <w:r w:rsidR="00964C45" w:rsidRPr="00951F84">
          <w:rPr>
            <w:rFonts w:ascii="Work Sans" w:hAnsi="Work Sans"/>
            <w:sz w:val="24"/>
            <w:szCs w:val="24"/>
          </w:rPr>
          <w:t>considered</w:t>
        </w:r>
      </w:ins>
      <w:r w:rsidRPr="00951F84">
        <w:rPr>
          <w:rFonts w:ascii="Work Sans" w:hAnsi="Work Sans"/>
          <w:sz w:val="24"/>
          <w:szCs w:val="24"/>
        </w:rPr>
        <w:t>. However, Unity was chosen because of its superior capabilities and scalability, especially in managing all the complex interactions and graphics needed for "PyAdventures."</w:t>
      </w:r>
    </w:p>
    <w:p w14:paraId="14302E10" w14:textId="5C49ACC7" w:rsidR="00951F84"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Additional tools were important in improving the visual and interaction elements of the game.</w:t>
      </w:r>
    </w:p>
    <w:p w14:paraId="1763DD74" w14:textId="6E3C094F" w:rsidR="00951F84"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 xml:space="preserve">DALL-E: This AI programme had a crucial role in creating distinct and thematic visuals that influenced the settings and stages of the game. The graphics underwent additional modification to align with the game's </w:t>
      </w:r>
      <w:del w:id="152" w:author="Y Arafa" w:date="2024-04-17T19:27:00Z">
        <w:r w:rsidRPr="00951F84" w:rsidDel="00964C45">
          <w:rPr>
            <w:rFonts w:ascii="Work Sans" w:hAnsi="Work Sans"/>
            <w:sz w:val="24"/>
            <w:szCs w:val="24"/>
          </w:rPr>
          <w:delText xml:space="preserve">mediaeval </w:delText>
        </w:r>
      </w:del>
      <w:ins w:id="153" w:author="Y Arafa" w:date="2024-04-17T19:27:00Z">
        <w:r w:rsidR="00964C45">
          <w:rPr>
            <w:rFonts w:ascii="Work Sans" w:hAnsi="Work Sans"/>
            <w:sz w:val="24"/>
            <w:szCs w:val="24"/>
          </w:rPr>
          <w:t>medieval</w:t>
        </w:r>
        <w:r w:rsidR="00964C45" w:rsidRPr="00951F84">
          <w:rPr>
            <w:rFonts w:ascii="Work Sans" w:hAnsi="Work Sans"/>
            <w:sz w:val="24"/>
            <w:szCs w:val="24"/>
          </w:rPr>
          <w:t xml:space="preserve"> </w:t>
        </w:r>
      </w:ins>
      <w:r w:rsidRPr="00951F84">
        <w:rPr>
          <w:rFonts w:ascii="Work Sans" w:hAnsi="Work Sans"/>
          <w:sz w:val="24"/>
          <w:szCs w:val="24"/>
        </w:rPr>
        <w:t>fantasy concept, so assuring a unified visual experience.</w:t>
      </w:r>
    </w:p>
    <w:p w14:paraId="6D33631C" w14:textId="77777777" w:rsidR="00951F84"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Adobe Photoshop: This software was utilized for creating detailed dialogue scenes and editing images generated by DALL-E. Photoshop's powerful editing tools allowed for clear adjustments and enhancements to the game's graphical content.</w:t>
      </w:r>
    </w:p>
    <w:p w14:paraId="676E1D4F" w14:textId="77777777" w:rsidR="00951F84"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Adobe After Effects has been used to animate the game map and other interactive scenes, so incorporating dynamic components into the game. The use of motion graphics enhanced the gaming environment by increasing its interactivity and aesthetic appeal.</w:t>
      </w:r>
    </w:p>
    <w:p w14:paraId="06674E86" w14:textId="77777777" w:rsidR="00951F84"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The storyline and character connection were vividly shown through the dynamic between the characters Sir Peter and Boris:</w:t>
      </w:r>
    </w:p>
    <w:p w14:paraId="443C1098" w14:textId="77777777" w:rsidR="00951F84" w:rsidRPr="00951F84" w:rsidRDefault="00951F84" w:rsidP="006203A9">
      <w:pPr>
        <w:spacing w:line="360" w:lineRule="auto"/>
        <w:ind w:left="720"/>
        <w:rPr>
          <w:rFonts w:ascii="Work Sans" w:hAnsi="Work Sans"/>
          <w:sz w:val="24"/>
          <w:szCs w:val="24"/>
        </w:rPr>
      </w:pPr>
    </w:p>
    <w:p w14:paraId="4F556D9C" w14:textId="175306F5" w:rsidR="00951F84"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 xml:space="preserve">Sir Peter, a python of noble rank, </w:t>
      </w:r>
      <w:del w:id="154" w:author="Y Arafa" w:date="2024-04-17T19:27:00Z">
        <w:r w:rsidRPr="00951F84" w:rsidDel="00964C45">
          <w:rPr>
            <w:rFonts w:ascii="Work Sans" w:hAnsi="Work Sans"/>
            <w:sz w:val="24"/>
            <w:szCs w:val="24"/>
          </w:rPr>
          <w:delText xml:space="preserve">fulfils </w:delText>
        </w:r>
      </w:del>
      <w:proofErr w:type="spellStart"/>
      <w:ins w:id="155" w:author="Y Arafa" w:date="2024-04-17T19:27:00Z">
        <w:r w:rsidR="00964C45">
          <w:rPr>
            <w:rFonts w:ascii="Work Sans" w:hAnsi="Work Sans"/>
            <w:sz w:val="24"/>
            <w:szCs w:val="24"/>
          </w:rPr>
          <w:t>fulfills</w:t>
        </w:r>
        <w:proofErr w:type="spellEnd"/>
        <w:r w:rsidR="00964C45" w:rsidRPr="00951F84">
          <w:rPr>
            <w:rFonts w:ascii="Work Sans" w:hAnsi="Work Sans"/>
            <w:sz w:val="24"/>
            <w:szCs w:val="24"/>
          </w:rPr>
          <w:t xml:space="preserve"> </w:t>
        </w:r>
      </w:ins>
      <w:r w:rsidRPr="00951F84">
        <w:rPr>
          <w:rFonts w:ascii="Work Sans" w:hAnsi="Work Sans"/>
          <w:sz w:val="24"/>
          <w:szCs w:val="24"/>
        </w:rPr>
        <w:t>the role of the player's guide and acts as the game's mascot. He introduces game levels and offers guidance enhancing the learning experience with a dash of personality.</w:t>
      </w:r>
    </w:p>
    <w:p w14:paraId="1B5AE413" w14:textId="77777777" w:rsidR="00951F84"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Boris, the shop-keep, engages with the player within the game's retail establishment, enhancing the game's storyline and offering essential gameplay elements such as acquiring hints or restoring health points.</w:t>
      </w:r>
    </w:p>
    <w:p w14:paraId="6ED2BF90" w14:textId="15A0CD9F" w:rsidR="00951F84"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The background music was sourced from YouTube and chosen with care to enhance the game atmosphere without overshadowing the instructional material. The selected tunes enhanced the gameplay by creating an immersive experience that well complemented the mediaeval fantasy concept.</w:t>
      </w:r>
    </w:p>
    <w:p w14:paraId="1D5769E4" w14:textId="260BF1F9" w:rsidR="0015064C" w:rsidRPr="00951F84" w:rsidRDefault="00951F84" w:rsidP="006203A9">
      <w:pPr>
        <w:spacing w:line="360" w:lineRule="auto"/>
        <w:ind w:left="720"/>
        <w:rPr>
          <w:rFonts w:ascii="Work Sans" w:hAnsi="Work Sans"/>
          <w:sz w:val="24"/>
          <w:szCs w:val="24"/>
        </w:rPr>
      </w:pPr>
      <w:r w:rsidRPr="00951F84">
        <w:rPr>
          <w:rFonts w:ascii="Work Sans" w:hAnsi="Work Sans"/>
          <w:sz w:val="24"/>
          <w:szCs w:val="24"/>
        </w:rPr>
        <w:t>The incorporation of these different tools and technologies showcases a comprehensive approach towards game production, merging sophisticated technical solutions with imaginative design to provide a captivating and informative experience in "</w:t>
      </w:r>
      <w:proofErr w:type="spellStart"/>
      <w:r w:rsidRPr="00951F84">
        <w:rPr>
          <w:rFonts w:ascii="Work Sans" w:hAnsi="Work Sans"/>
          <w:sz w:val="24"/>
          <w:szCs w:val="24"/>
        </w:rPr>
        <w:t>PyAdventures</w:t>
      </w:r>
      <w:proofErr w:type="spellEnd"/>
      <w:r w:rsidRPr="00951F84">
        <w:rPr>
          <w:rFonts w:ascii="Work Sans" w:hAnsi="Work Sans"/>
          <w:sz w:val="24"/>
          <w:szCs w:val="24"/>
        </w:rPr>
        <w:t>.</w:t>
      </w:r>
      <w:commentRangeStart w:id="156"/>
      <w:r w:rsidRPr="00951F84">
        <w:rPr>
          <w:rFonts w:ascii="Work Sans" w:hAnsi="Work Sans"/>
          <w:sz w:val="24"/>
          <w:szCs w:val="24"/>
        </w:rPr>
        <w:t>"</w:t>
      </w:r>
      <w:commentRangeEnd w:id="156"/>
      <w:r w:rsidR="00964C45">
        <w:rPr>
          <w:rStyle w:val="CommentReference"/>
        </w:rPr>
        <w:commentReference w:id="156"/>
      </w:r>
    </w:p>
    <w:p w14:paraId="124FAE2B" w14:textId="2A6327C0" w:rsidR="00471698" w:rsidRPr="001B4CDA" w:rsidRDefault="00471698" w:rsidP="00471698">
      <w:pPr>
        <w:pStyle w:val="Heading2"/>
        <w:numPr>
          <w:ilvl w:val="1"/>
          <w:numId w:val="3"/>
        </w:numPr>
      </w:pPr>
      <w:bookmarkStart w:id="157" w:name="_Toc164099974"/>
      <w:r>
        <w:t>Game Mechanics Implementation</w:t>
      </w:r>
      <w:bookmarkEnd w:id="157"/>
    </w:p>
    <w:p w14:paraId="13B2EA0C" w14:textId="7EB7D3D0" w:rsidR="003E5F36" w:rsidRPr="003E5F36" w:rsidRDefault="003E5F36" w:rsidP="003E5F36">
      <w:pPr>
        <w:shd w:val="clear" w:color="auto" w:fill="FFFFFF"/>
        <w:spacing w:after="100" w:afterAutospacing="1" w:line="360" w:lineRule="auto"/>
        <w:ind w:left="720"/>
        <w:rPr>
          <w:rFonts w:ascii="Work Sans" w:eastAsia="Times New Roman" w:hAnsi="Work Sans" w:cs="Times New Roman"/>
          <w:sz w:val="24"/>
          <w:szCs w:val="24"/>
          <w:lang w:eastAsia="en-GB"/>
        </w:rPr>
      </w:pPr>
      <w:r w:rsidRPr="003E5F36">
        <w:rPr>
          <w:rFonts w:ascii="Work Sans" w:eastAsia="Times New Roman" w:hAnsi="Work Sans" w:cs="Times New Roman"/>
          <w:sz w:val="24"/>
          <w:szCs w:val="24"/>
          <w:lang w:eastAsia="en-GB"/>
        </w:rPr>
        <w:t>The game "PyAdventures" combines a variety of game concepts that have been carefully developed to enhance the learning process by offering dynamic and captivating gameplay. The educational content of the game's learning environment is based on the Python Programming course offered in the first academic year. It is further enhanced with additional resources from SoloLearn. This integration guarantees that the content is not only instructional but also corresponds to recognised educational requirements.</w:t>
      </w:r>
    </w:p>
    <w:p w14:paraId="3913F119" w14:textId="5F565762" w:rsidR="003E5F36" w:rsidRPr="003E5F36" w:rsidRDefault="003E5F36" w:rsidP="002356D7">
      <w:pPr>
        <w:shd w:val="clear" w:color="auto" w:fill="FFFFFF"/>
        <w:spacing w:after="100" w:afterAutospacing="1" w:line="360" w:lineRule="auto"/>
        <w:ind w:left="720"/>
        <w:rPr>
          <w:rFonts w:ascii="Work Sans" w:eastAsia="Times New Roman" w:hAnsi="Work Sans" w:cs="Times New Roman"/>
          <w:sz w:val="24"/>
          <w:szCs w:val="24"/>
          <w:lang w:eastAsia="en-GB"/>
        </w:rPr>
      </w:pPr>
      <w:r w:rsidRPr="003E5F36">
        <w:rPr>
          <w:rFonts w:ascii="Work Sans" w:eastAsia="Times New Roman" w:hAnsi="Work Sans" w:cs="Times New Roman"/>
          <w:sz w:val="24"/>
          <w:szCs w:val="24"/>
          <w:lang w:eastAsia="en-GB"/>
        </w:rPr>
        <w:t>The game incorporates two primary categories of interactive questions that facilitate the process of gaining knowledge:</w:t>
      </w:r>
    </w:p>
    <w:p w14:paraId="4D152000" w14:textId="77777777" w:rsidR="003E5F36" w:rsidRPr="003E5F36" w:rsidRDefault="003E5F36" w:rsidP="003E5F36">
      <w:pPr>
        <w:shd w:val="clear" w:color="auto" w:fill="FFFFFF"/>
        <w:spacing w:after="100" w:afterAutospacing="1" w:line="360" w:lineRule="auto"/>
        <w:ind w:left="720"/>
        <w:rPr>
          <w:rFonts w:ascii="Work Sans" w:eastAsia="Times New Roman" w:hAnsi="Work Sans" w:cs="Times New Roman"/>
          <w:sz w:val="24"/>
          <w:szCs w:val="24"/>
          <w:lang w:eastAsia="en-GB"/>
        </w:rPr>
      </w:pPr>
      <w:r w:rsidRPr="003E5F36">
        <w:rPr>
          <w:rFonts w:ascii="Work Sans" w:eastAsia="Times New Roman" w:hAnsi="Work Sans" w:cs="Times New Roman"/>
          <w:sz w:val="24"/>
          <w:szCs w:val="24"/>
          <w:lang w:eastAsia="en-GB"/>
        </w:rPr>
        <w:lastRenderedPageBreak/>
        <w:t>Multiple-choice questions are used to evaluate the player's comprehension of Python concepts in a clear and direct manner.</w:t>
      </w:r>
    </w:p>
    <w:p w14:paraId="3E798AA0" w14:textId="77777777" w:rsidR="003E5F36" w:rsidRPr="003E5F36" w:rsidRDefault="003E5F36" w:rsidP="003E5F36">
      <w:pPr>
        <w:shd w:val="clear" w:color="auto" w:fill="FFFFFF"/>
        <w:spacing w:after="100" w:afterAutospacing="1" w:line="360" w:lineRule="auto"/>
        <w:ind w:left="720"/>
        <w:rPr>
          <w:rFonts w:ascii="Work Sans" w:eastAsia="Times New Roman" w:hAnsi="Work Sans" w:cs="Times New Roman"/>
          <w:sz w:val="24"/>
          <w:szCs w:val="24"/>
          <w:lang w:eastAsia="en-GB"/>
        </w:rPr>
      </w:pPr>
      <w:r w:rsidRPr="003E5F36">
        <w:rPr>
          <w:rFonts w:ascii="Work Sans" w:eastAsia="Times New Roman" w:hAnsi="Work Sans" w:cs="Times New Roman"/>
          <w:sz w:val="24"/>
          <w:szCs w:val="24"/>
          <w:lang w:eastAsia="en-GB"/>
        </w:rPr>
        <w:t>Drag-and-Drop Coding Challenges include players arranging draggable elements in the right sequence to create code lines. This activity encourages a more profound comprehension of syntax and programming logic.</w:t>
      </w:r>
    </w:p>
    <w:p w14:paraId="2A2E9931" w14:textId="4B89C0D7" w:rsidR="003E5F36" w:rsidRPr="003E5F36" w:rsidRDefault="003E5F36" w:rsidP="003E5F36">
      <w:pPr>
        <w:shd w:val="clear" w:color="auto" w:fill="FFFFFF"/>
        <w:spacing w:after="100" w:afterAutospacing="1" w:line="360" w:lineRule="auto"/>
        <w:ind w:left="720"/>
        <w:rPr>
          <w:rFonts w:ascii="Work Sans" w:eastAsia="Times New Roman" w:hAnsi="Work Sans" w:cs="Times New Roman"/>
          <w:sz w:val="24"/>
          <w:szCs w:val="24"/>
          <w:lang w:eastAsia="en-GB"/>
        </w:rPr>
      </w:pPr>
      <w:r w:rsidRPr="003E5F36">
        <w:rPr>
          <w:rFonts w:ascii="Work Sans" w:eastAsia="Times New Roman" w:hAnsi="Work Sans" w:cs="Times New Roman"/>
          <w:sz w:val="24"/>
          <w:szCs w:val="24"/>
          <w:lang w:eastAsia="en-GB"/>
        </w:rPr>
        <w:t>After completing each chapter, players are assessed with concise quizzes that are specifically designed to strengthen and solidify the knowledge they have gained. These exams guarantee that the fundamental principles are well understood prior to progressing to more complex subjects.</w:t>
      </w:r>
    </w:p>
    <w:p w14:paraId="1CA2BAE2" w14:textId="2CD34049" w:rsidR="003E5F36" w:rsidRPr="003E5F36" w:rsidRDefault="003E5F36" w:rsidP="003E5F36">
      <w:pPr>
        <w:shd w:val="clear" w:color="auto" w:fill="FFFFFF"/>
        <w:spacing w:after="100" w:afterAutospacing="1" w:line="360" w:lineRule="auto"/>
        <w:ind w:left="720"/>
        <w:rPr>
          <w:rFonts w:ascii="Work Sans" w:eastAsia="Times New Roman" w:hAnsi="Work Sans" w:cs="Times New Roman"/>
          <w:sz w:val="24"/>
          <w:szCs w:val="24"/>
          <w:lang w:eastAsia="en-GB"/>
        </w:rPr>
      </w:pPr>
      <w:proofErr w:type="gramStart"/>
      <w:r w:rsidRPr="003E5F36">
        <w:rPr>
          <w:rFonts w:ascii="Work Sans" w:eastAsia="Times New Roman" w:hAnsi="Work Sans" w:cs="Times New Roman"/>
          <w:sz w:val="24"/>
          <w:szCs w:val="24"/>
          <w:lang w:eastAsia="en-GB"/>
        </w:rPr>
        <w:t>In order to</w:t>
      </w:r>
      <w:proofErr w:type="gramEnd"/>
      <w:r w:rsidRPr="003E5F36">
        <w:rPr>
          <w:rFonts w:ascii="Work Sans" w:eastAsia="Times New Roman" w:hAnsi="Work Sans" w:cs="Times New Roman"/>
          <w:sz w:val="24"/>
          <w:szCs w:val="24"/>
          <w:lang w:eastAsia="en-GB"/>
        </w:rPr>
        <w:t xml:space="preserve"> inspire and engage players while incorporating aspects of strategic decision-making, "PyAdventures" incorporates a currency system. Players earn coins as a reward for accurately responding to questions, which can be used later at a shop overseen by the non-player character Boris. Within the store, players have the option of purchasing hints or health points, </w:t>
      </w:r>
      <w:del w:id="158" w:author="Y Arafa" w:date="2024-04-17T19:28:00Z">
        <w:r w:rsidRPr="003E5F36" w:rsidDel="00964C45">
          <w:rPr>
            <w:rFonts w:ascii="Work Sans" w:eastAsia="Times New Roman" w:hAnsi="Work Sans" w:cs="Times New Roman"/>
            <w:sz w:val="24"/>
            <w:szCs w:val="24"/>
            <w:lang w:eastAsia="en-GB"/>
          </w:rPr>
          <w:delText xml:space="preserve">use </w:delText>
        </w:r>
      </w:del>
      <w:ins w:id="159" w:author="Y Arafa" w:date="2024-04-17T19:28:00Z">
        <w:r w:rsidR="00964C45">
          <w:rPr>
            <w:rFonts w:ascii="Work Sans" w:eastAsia="Times New Roman" w:hAnsi="Work Sans" w:cs="Times New Roman"/>
            <w:sz w:val="24"/>
            <w:szCs w:val="24"/>
            <w:lang w:eastAsia="en-GB"/>
          </w:rPr>
          <w:t>using</w:t>
        </w:r>
        <w:r w:rsidR="00964C45" w:rsidRPr="003E5F36">
          <w:rPr>
            <w:rFonts w:ascii="Work Sans" w:eastAsia="Times New Roman" w:hAnsi="Work Sans" w:cs="Times New Roman"/>
            <w:sz w:val="24"/>
            <w:szCs w:val="24"/>
            <w:lang w:eastAsia="en-GB"/>
          </w:rPr>
          <w:t xml:space="preserve"> </w:t>
        </w:r>
      </w:ins>
      <w:r w:rsidRPr="003E5F36">
        <w:rPr>
          <w:rFonts w:ascii="Work Sans" w:eastAsia="Times New Roman" w:hAnsi="Work Sans" w:cs="Times New Roman"/>
          <w:sz w:val="24"/>
          <w:szCs w:val="24"/>
          <w:lang w:eastAsia="en-GB"/>
        </w:rPr>
        <w:t>their accumulated golden coins to effectively solve challenges encountered in the game. This mechanism not only increases involvement but also provides fundamental economic decision-making abilities.</w:t>
      </w:r>
    </w:p>
    <w:p w14:paraId="4B647A92" w14:textId="0E1AA1F9" w:rsidR="00B86E03" w:rsidRDefault="003E5F36" w:rsidP="002356D7">
      <w:pPr>
        <w:shd w:val="clear" w:color="auto" w:fill="FFFFFF"/>
        <w:spacing w:after="100" w:afterAutospacing="1" w:line="360" w:lineRule="auto"/>
        <w:ind w:left="720"/>
        <w:rPr>
          <w:rFonts w:ascii="Work Sans" w:eastAsia="Times New Roman" w:hAnsi="Work Sans" w:cs="Times New Roman"/>
          <w:sz w:val="24"/>
          <w:szCs w:val="24"/>
          <w:lang w:eastAsia="en-GB"/>
        </w:rPr>
      </w:pPr>
      <w:r w:rsidRPr="003E5F36">
        <w:rPr>
          <w:rFonts w:ascii="Work Sans" w:eastAsia="Times New Roman" w:hAnsi="Work Sans" w:cs="Times New Roman"/>
          <w:sz w:val="24"/>
          <w:szCs w:val="24"/>
          <w:lang w:eastAsia="en-GB"/>
        </w:rPr>
        <w:t>The pinnacle of the game is the "Legacy Code" challenge, an extensive coding exercise that incorporates all the principles acquired during the game. The purpose of this ultimate challenge is to assess the player's capacity to combine and utilise their knowledge in a complex, practical situation. Completing this work remains to be a primary goal, and its effective incorporation will yield a substantial and gratifying conclusion to the gaming experience.</w:t>
      </w:r>
    </w:p>
    <w:p w14:paraId="47A0779C" w14:textId="77777777" w:rsidR="00646DC9" w:rsidRDefault="00646DC9" w:rsidP="002356D7">
      <w:pPr>
        <w:shd w:val="clear" w:color="auto" w:fill="FFFFFF"/>
        <w:spacing w:after="100" w:afterAutospacing="1" w:line="360" w:lineRule="auto"/>
        <w:ind w:left="720"/>
        <w:rPr>
          <w:rFonts w:ascii="Work Sans" w:eastAsia="Times New Roman" w:hAnsi="Work Sans" w:cs="Times New Roman"/>
          <w:sz w:val="24"/>
          <w:szCs w:val="24"/>
          <w:lang w:eastAsia="en-GB"/>
        </w:rPr>
      </w:pPr>
    </w:p>
    <w:p w14:paraId="4BD18F62" w14:textId="77777777" w:rsidR="003972F4" w:rsidRPr="002356D7" w:rsidRDefault="003972F4" w:rsidP="002356D7">
      <w:pPr>
        <w:shd w:val="clear" w:color="auto" w:fill="FFFFFF"/>
        <w:spacing w:after="100" w:afterAutospacing="1" w:line="360" w:lineRule="auto"/>
        <w:ind w:left="720"/>
        <w:rPr>
          <w:rFonts w:ascii="Work Sans" w:eastAsia="Times New Roman" w:hAnsi="Work Sans" w:cs="Times New Roman"/>
          <w:sz w:val="24"/>
          <w:szCs w:val="24"/>
          <w:lang w:eastAsia="en-GB"/>
        </w:rPr>
      </w:pPr>
    </w:p>
    <w:p w14:paraId="71EB5F38" w14:textId="78CD90A5" w:rsidR="003E5F36" w:rsidRPr="001B4CDA" w:rsidRDefault="003E5F36" w:rsidP="001B4CDA">
      <w:pPr>
        <w:pStyle w:val="Heading2"/>
        <w:numPr>
          <w:ilvl w:val="1"/>
          <w:numId w:val="3"/>
        </w:numPr>
      </w:pPr>
      <w:bookmarkStart w:id="160" w:name="_Toc164099975"/>
      <w:r>
        <w:lastRenderedPageBreak/>
        <w:t>User Interface and Experience Design</w:t>
      </w:r>
      <w:bookmarkEnd w:id="160"/>
    </w:p>
    <w:p w14:paraId="606E216E" w14:textId="7590B9C2" w:rsidR="00A07045" w:rsidRPr="00A07045" w:rsidRDefault="00A07045" w:rsidP="00A07045">
      <w:pPr>
        <w:shd w:val="clear" w:color="auto" w:fill="FFFFFF"/>
        <w:spacing w:after="100" w:afterAutospacing="1" w:line="360" w:lineRule="auto"/>
        <w:ind w:left="720"/>
        <w:rPr>
          <w:rFonts w:ascii="Work Sans" w:eastAsia="Times New Roman" w:hAnsi="Work Sans" w:cs="Times New Roman"/>
          <w:sz w:val="24"/>
          <w:szCs w:val="24"/>
          <w:lang w:eastAsia="en-GB"/>
        </w:rPr>
      </w:pPr>
      <w:r w:rsidRPr="00A07045">
        <w:rPr>
          <w:rFonts w:ascii="Work Sans" w:eastAsia="Times New Roman" w:hAnsi="Work Sans" w:cs="Times New Roman"/>
          <w:sz w:val="24"/>
          <w:szCs w:val="24"/>
          <w:lang w:eastAsia="en-GB"/>
        </w:rPr>
        <w:t>The user interface (UI) of "PyAdventures" has been carefully designed to fully immerse players in a mediaeval fantasy realm, while simultaneously delivering a smooth and educational gaming experience. The main map that players move through, including pictures created by DALL-E, offers a visually immersive setting that enhances the game's concept.</w:t>
      </w:r>
    </w:p>
    <w:p w14:paraId="093DE6E5" w14:textId="2EC490BE" w:rsidR="00B86E03" w:rsidRPr="002356D7" w:rsidRDefault="00A07045" w:rsidP="002356D7">
      <w:pPr>
        <w:shd w:val="clear" w:color="auto" w:fill="FFFFFF"/>
        <w:spacing w:after="100" w:afterAutospacing="1" w:line="360" w:lineRule="auto"/>
        <w:ind w:left="720"/>
        <w:rPr>
          <w:rFonts w:ascii="Work Sans" w:eastAsia="Times New Roman" w:hAnsi="Work Sans" w:cs="Times New Roman"/>
          <w:sz w:val="24"/>
          <w:szCs w:val="24"/>
          <w:lang w:eastAsia="en-GB"/>
        </w:rPr>
      </w:pPr>
      <w:r w:rsidRPr="00A07045">
        <w:rPr>
          <w:rFonts w:ascii="Work Sans" w:eastAsia="Times New Roman" w:hAnsi="Work Sans" w:cs="Times New Roman"/>
          <w:sz w:val="24"/>
          <w:szCs w:val="24"/>
          <w:lang w:eastAsia="en-GB"/>
        </w:rPr>
        <w:t>Currently, the accessibility elements, such as back buttons and navigational aids, are unsatisfactory and have been recognised as an area that needs development. An auto-save mechanism is being developed to improve user experience and prevent gamers from losing progress. This system will automatically save and track scores and progress, hence minimising annoyance and improving the usefulness of the game.</w:t>
      </w:r>
    </w:p>
    <w:p w14:paraId="01E1B6D3" w14:textId="1D506D9C" w:rsidR="00B86E03" w:rsidRDefault="00A07045" w:rsidP="00A07045">
      <w:pPr>
        <w:pStyle w:val="Heading2"/>
        <w:numPr>
          <w:ilvl w:val="1"/>
          <w:numId w:val="3"/>
        </w:numPr>
      </w:pPr>
      <w:bookmarkStart w:id="161" w:name="_Toc164099976"/>
      <w:r>
        <w:t>Challenges Encountered</w:t>
      </w:r>
      <w:bookmarkEnd w:id="161"/>
    </w:p>
    <w:p w14:paraId="7C5FD115" w14:textId="29BF9F2A" w:rsidR="00A07045" w:rsidRPr="00A07045" w:rsidRDefault="00A07045" w:rsidP="00A07045">
      <w:pPr>
        <w:spacing w:line="360" w:lineRule="auto"/>
        <w:ind w:left="720"/>
        <w:rPr>
          <w:rFonts w:ascii="Work Sans" w:hAnsi="Work Sans"/>
          <w:sz w:val="24"/>
          <w:szCs w:val="24"/>
        </w:rPr>
      </w:pPr>
      <w:r w:rsidRPr="00A07045">
        <w:rPr>
          <w:rFonts w:ascii="Work Sans" w:hAnsi="Work Sans"/>
          <w:sz w:val="24"/>
          <w:szCs w:val="24"/>
        </w:rPr>
        <w:t>During the development of "PyAdventures," many challenges were faced, specifically in determining the extent of instructional material and the technical execution of game mechanics. During the initial stages of production, extensive study and planning were necessary to establish the educational goals of the game and the curricular areas it would cover.</w:t>
      </w:r>
    </w:p>
    <w:p w14:paraId="2D6EF953" w14:textId="202974E0" w:rsidR="00646DC9" w:rsidRPr="002356D7" w:rsidRDefault="00A07045" w:rsidP="003972F4">
      <w:pPr>
        <w:spacing w:line="360" w:lineRule="auto"/>
        <w:ind w:left="720"/>
        <w:rPr>
          <w:rFonts w:ascii="Work Sans" w:hAnsi="Work Sans"/>
          <w:sz w:val="24"/>
          <w:szCs w:val="24"/>
        </w:rPr>
      </w:pPr>
      <w:r w:rsidRPr="00A07045">
        <w:rPr>
          <w:rFonts w:ascii="Work Sans" w:hAnsi="Work Sans"/>
          <w:sz w:val="24"/>
          <w:szCs w:val="24"/>
        </w:rPr>
        <w:t xml:space="preserve">The implementation of the store system presented considerable technological challenges, particularly in establishing the connection between the coin benefits and the functional features available in the shop. The process of assigning and debugging functions to buttons inside the gaming environment has necessitated iterative testing and development </w:t>
      </w:r>
      <w:del w:id="162" w:author="Y Arafa" w:date="2024-04-17T19:28:00Z">
        <w:r w:rsidRPr="00A07045" w:rsidDel="00964C45">
          <w:rPr>
            <w:rFonts w:ascii="Work Sans" w:hAnsi="Work Sans"/>
            <w:sz w:val="24"/>
            <w:szCs w:val="24"/>
          </w:rPr>
          <w:delText>in order to</w:delText>
        </w:r>
      </w:del>
      <w:ins w:id="163" w:author="Y Arafa" w:date="2024-04-17T19:28:00Z">
        <w:r w:rsidR="00964C45">
          <w:rPr>
            <w:rFonts w:ascii="Work Sans" w:hAnsi="Work Sans"/>
            <w:sz w:val="24"/>
            <w:szCs w:val="24"/>
          </w:rPr>
          <w:t>to</w:t>
        </w:r>
      </w:ins>
      <w:r w:rsidRPr="00A07045">
        <w:rPr>
          <w:rFonts w:ascii="Work Sans" w:hAnsi="Work Sans"/>
          <w:sz w:val="24"/>
          <w:szCs w:val="24"/>
        </w:rPr>
        <w:t xml:space="preserve"> guarantee functionality and stability. Such challenges have been overcome by using peer cooperation, internet forums, and trial-and-error, which demonstrates the iterative process of game creation.</w:t>
      </w:r>
    </w:p>
    <w:p w14:paraId="4A7FA75F" w14:textId="0E9FF277" w:rsidR="001E1D4A" w:rsidRPr="00196C43" w:rsidRDefault="00A07045" w:rsidP="001E1D4A">
      <w:pPr>
        <w:pStyle w:val="Heading1"/>
        <w:numPr>
          <w:ilvl w:val="0"/>
          <w:numId w:val="3"/>
        </w:numPr>
        <w:rPr>
          <w:rFonts w:eastAsia="Times New Roman"/>
          <w:lang w:eastAsia="en-GB"/>
        </w:rPr>
      </w:pPr>
      <w:bookmarkStart w:id="164" w:name="_Toc164099977"/>
      <w:r>
        <w:rPr>
          <w:rFonts w:eastAsia="Times New Roman"/>
          <w:lang w:eastAsia="en-GB"/>
        </w:rPr>
        <w:lastRenderedPageBreak/>
        <w:t xml:space="preserve">Testing and </w:t>
      </w:r>
      <w:commentRangeStart w:id="165"/>
      <w:r>
        <w:rPr>
          <w:rFonts w:eastAsia="Times New Roman"/>
          <w:lang w:eastAsia="en-GB"/>
        </w:rPr>
        <w:t>Validation</w:t>
      </w:r>
      <w:bookmarkEnd w:id="164"/>
      <w:commentRangeEnd w:id="165"/>
      <w:r w:rsidR="00964C45">
        <w:rPr>
          <w:rStyle w:val="CommentReference"/>
          <w:rFonts w:asciiTheme="minorHAnsi" w:eastAsiaTheme="minorHAnsi" w:hAnsiTheme="minorHAnsi" w:cstheme="minorBidi"/>
          <w:color w:val="auto"/>
        </w:rPr>
        <w:commentReference w:id="165"/>
      </w:r>
    </w:p>
    <w:p w14:paraId="196E7AEC" w14:textId="4B447250" w:rsidR="00A07045" w:rsidRDefault="00A07045" w:rsidP="00A07045">
      <w:pPr>
        <w:pStyle w:val="Heading2"/>
      </w:pPr>
      <w:bookmarkStart w:id="166" w:name="_Toc164099978"/>
      <w:r>
        <w:t>7.1. Testing Strategies</w:t>
      </w:r>
      <w:bookmarkEnd w:id="166"/>
    </w:p>
    <w:p w14:paraId="21F0B9B5" w14:textId="59F59896" w:rsidR="001E1D4A" w:rsidRPr="001E1D4A" w:rsidRDefault="001E1D4A" w:rsidP="001E1D4A">
      <w:pPr>
        <w:spacing w:line="360" w:lineRule="auto"/>
        <w:ind w:left="720"/>
        <w:rPr>
          <w:rFonts w:ascii="Work Sans" w:hAnsi="Work Sans"/>
          <w:sz w:val="24"/>
          <w:szCs w:val="24"/>
        </w:rPr>
      </w:pPr>
      <w:r w:rsidRPr="001E1D4A">
        <w:rPr>
          <w:rFonts w:ascii="Work Sans" w:hAnsi="Work Sans"/>
          <w:sz w:val="24"/>
          <w:szCs w:val="24"/>
        </w:rPr>
        <w:t>A comprehensive testing process was implemented to guarantee the usefulness and reliability of "PyAdventures." This approach included performing both functional testing, which focused on evaluating the game mechanics, and usability testing, which aimed to evaluate the user experience.</w:t>
      </w:r>
    </w:p>
    <w:p w14:paraId="2B1111AC" w14:textId="6DF021EA" w:rsidR="001E1D4A" w:rsidRPr="001E1D4A" w:rsidRDefault="001E1D4A" w:rsidP="001E1D4A">
      <w:pPr>
        <w:spacing w:line="360" w:lineRule="auto"/>
        <w:ind w:left="720"/>
        <w:rPr>
          <w:rFonts w:ascii="Work Sans" w:hAnsi="Work Sans"/>
          <w:sz w:val="24"/>
          <w:szCs w:val="24"/>
        </w:rPr>
      </w:pPr>
      <w:r w:rsidRPr="001E1D4A">
        <w:rPr>
          <w:rFonts w:ascii="Work Sans" w:hAnsi="Work Sans"/>
          <w:sz w:val="24"/>
          <w:szCs w:val="24"/>
        </w:rPr>
        <w:t xml:space="preserve">Functional Testing: This phase of testing was dedicated to verifying that all game mechanisms, such as the coin system, shop functionalities, question systems, and final "Legacy Code" challenge, functioned as expected with small issues and glitches. However, they were eliminated as much as possible. </w:t>
      </w:r>
      <w:commentRangeStart w:id="167"/>
      <w:r w:rsidRPr="001E1D4A">
        <w:rPr>
          <w:rFonts w:ascii="Work Sans" w:hAnsi="Work Sans"/>
          <w:sz w:val="24"/>
          <w:szCs w:val="24"/>
        </w:rPr>
        <w:t>Code logic was validated using feedback forum</w:t>
      </w:r>
      <w:commentRangeEnd w:id="167"/>
      <w:r w:rsidR="00964C45">
        <w:rPr>
          <w:rStyle w:val="CommentReference"/>
        </w:rPr>
        <w:commentReference w:id="167"/>
      </w:r>
      <w:r w:rsidRPr="001E1D4A">
        <w:rPr>
          <w:rFonts w:ascii="Work Sans" w:hAnsi="Work Sans"/>
          <w:sz w:val="24"/>
          <w:szCs w:val="24"/>
        </w:rPr>
        <w:t xml:space="preserve">, while manual testing sessions were conducted to uncover any unexpected behaviour </w:t>
      </w:r>
      <w:del w:id="168" w:author="Y Arafa" w:date="2024-04-17T19:28:00Z">
        <w:r w:rsidRPr="001E1D4A" w:rsidDel="00964C45">
          <w:rPr>
            <w:rFonts w:ascii="Work Sans" w:hAnsi="Work Sans"/>
            <w:sz w:val="24"/>
            <w:szCs w:val="24"/>
          </w:rPr>
          <w:delText>in game</w:delText>
        </w:r>
      </w:del>
      <w:ins w:id="169" w:author="Y Arafa" w:date="2024-04-17T19:28:00Z">
        <w:r w:rsidR="00964C45">
          <w:rPr>
            <w:rFonts w:ascii="Work Sans" w:hAnsi="Work Sans"/>
            <w:sz w:val="24"/>
            <w:szCs w:val="24"/>
          </w:rPr>
          <w:t>in-game</w:t>
        </w:r>
      </w:ins>
      <w:r w:rsidRPr="001E1D4A">
        <w:rPr>
          <w:rFonts w:ascii="Work Sans" w:hAnsi="Work Sans"/>
          <w:sz w:val="24"/>
          <w:szCs w:val="24"/>
        </w:rPr>
        <w:t xml:space="preserve"> interactions.</w:t>
      </w:r>
    </w:p>
    <w:p w14:paraId="2F925E7D" w14:textId="5AFFE00E" w:rsidR="001E1D4A" w:rsidRPr="001B4CDA" w:rsidRDefault="001E1D4A" w:rsidP="001B4CDA">
      <w:pPr>
        <w:spacing w:line="360" w:lineRule="auto"/>
        <w:ind w:left="720"/>
        <w:rPr>
          <w:rFonts w:ascii="Work Sans" w:hAnsi="Work Sans"/>
          <w:sz w:val="28"/>
          <w:szCs w:val="28"/>
        </w:rPr>
      </w:pPr>
      <w:r w:rsidRPr="001E1D4A">
        <w:rPr>
          <w:rFonts w:ascii="Work Sans" w:hAnsi="Work Sans"/>
          <w:sz w:val="24"/>
          <w:szCs w:val="24"/>
        </w:rPr>
        <w:t>Usability testing involved gathering qualitative input on the game's interface and general user experience from a sample of target users. The criteria that were tested included the aspects of navigational simplicity, comprehensibility of instructions, and the amount of engagement provided by the game material</w:t>
      </w:r>
      <w:commentRangeStart w:id="170"/>
      <w:r w:rsidRPr="001E1D4A">
        <w:rPr>
          <w:rFonts w:ascii="Work Sans" w:hAnsi="Work Sans"/>
          <w:sz w:val="24"/>
          <w:szCs w:val="24"/>
        </w:rPr>
        <w:t>.</w:t>
      </w:r>
      <w:commentRangeEnd w:id="170"/>
      <w:r w:rsidR="005F54B3">
        <w:rPr>
          <w:rStyle w:val="CommentReference"/>
        </w:rPr>
        <w:commentReference w:id="170"/>
      </w:r>
    </w:p>
    <w:p w14:paraId="579B5CD8" w14:textId="5BC6C07F" w:rsidR="001E1D4A" w:rsidRDefault="001E1D4A" w:rsidP="001E1D4A">
      <w:pPr>
        <w:pStyle w:val="Heading2"/>
        <w:numPr>
          <w:ilvl w:val="1"/>
          <w:numId w:val="3"/>
        </w:numPr>
      </w:pPr>
      <w:bookmarkStart w:id="171" w:name="_Toc164099979"/>
      <w:commentRangeStart w:id="172"/>
      <w:r>
        <w:t>Users Feedback and Responses</w:t>
      </w:r>
      <w:bookmarkEnd w:id="171"/>
      <w:commentRangeEnd w:id="172"/>
      <w:r w:rsidR="005F54B3">
        <w:rPr>
          <w:rStyle w:val="CommentReference"/>
          <w:rFonts w:asciiTheme="minorHAnsi" w:eastAsiaTheme="minorHAnsi" w:hAnsiTheme="minorHAnsi" w:cstheme="minorBidi"/>
          <w:b w:val="0"/>
          <w:bCs w:val="0"/>
          <w:lang w:eastAsia="en-US"/>
        </w:rPr>
        <w:commentReference w:id="172"/>
      </w:r>
    </w:p>
    <w:p w14:paraId="2A1A93D0" w14:textId="347F7EC7" w:rsidR="001E1D4A" w:rsidRPr="001E1D4A" w:rsidRDefault="001E1D4A" w:rsidP="00472451">
      <w:pPr>
        <w:spacing w:line="360" w:lineRule="auto"/>
        <w:ind w:left="720"/>
        <w:rPr>
          <w:rFonts w:ascii="Work Sans" w:hAnsi="Work Sans"/>
          <w:sz w:val="24"/>
          <w:szCs w:val="24"/>
        </w:rPr>
      </w:pPr>
      <w:commentRangeStart w:id="173"/>
      <w:r w:rsidRPr="001E1D4A">
        <w:rPr>
          <w:rFonts w:ascii="Work Sans" w:hAnsi="Work Sans"/>
          <w:sz w:val="24"/>
          <w:szCs w:val="24"/>
        </w:rPr>
        <w:t xml:space="preserve">Feedback was methodically gathered through Microsoft </w:t>
      </w:r>
      <w:r w:rsidR="00472451" w:rsidRPr="001E1D4A">
        <w:rPr>
          <w:rFonts w:ascii="Work Sans" w:hAnsi="Work Sans"/>
          <w:sz w:val="24"/>
          <w:szCs w:val="24"/>
        </w:rPr>
        <w:t>form</w:t>
      </w:r>
      <w:r w:rsidRPr="001E1D4A">
        <w:rPr>
          <w:rFonts w:ascii="Work Sans" w:hAnsi="Work Sans"/>
          <w:sz w:val="24"/>
          <w:szCs w:val="24"/>
        </w:rPr>
        <w:t> </w:t>
      </w:r>
      <w:commentRangeEnd w:id="173"/>
      <w:r w:rsidR="00523DDE">
        <w:rPr>
          <w:rStyle w:val="CommentReference"/>
        </w:rPr>
        <w:commentReference w:id="173"/>
      </w:r>
      <w:r w:rsidRPr="001E1D4A">
        <w:rPr>
          <w:rFonts w:ascii="Work Sans" w:hAnsi="Work Sans"/>
          <w:sz w:val="24"/>
          <w:szCs w:val="24"/>
        </w:rPr>
        <w:t>and firsthand observations during playtesting sessions. The main areas of concentration were:</w:t>
      </w:r>
    </w:p>
    <w:p w14:paraId="58A55D31" w14:textId="77777777" w:rsidR="001E1D4A" w:rsidRPr="001E1D4A" w:rsidRDefault="001E1D4A" w:rsidP="00472451">
      <w:pPr>
        <w:spacing w:line="360" w:lineRule="auto"/>
        <w:ind w:left="720"/>
        <w:rPr>
          <w:rFonts w:ascii="Work Sans" w:hAnsi="Work Sans"/>
          <w:sz w:val="24"/>
          <w:szCs w:val="24"/>
        </w:rPr>
      </w:pPr>
      <w:r w:rsidRPr="001E1D4A">
        <w:rPr>
          <w:rFonts w:ascii="Work Sans" w:hAnsi="Work Sans"/>
          <w:sz w:val="24"/>
          <w:szCs w:val="24"/>
        </w:rPr>
        <w:t>Learning Outcomes: Participants were instructed to provide feedback on their comprehension of programming principles following their gameplay experience.</w:t>
      </w:r>
    </w:p>
    <w:p w14:paraId="6AB865A4" w14:textId="2543551A" w:rsidR="00B86E03" w:rsidRPr="001B4CDA" w:rsidRDefault="001E1D4A" w:rsidP="00472451">
      <w:pPr>
        <w:spacing w:line="360" w:lineRule="auto"/>
        <w:ind w:left="720"/>
        <w:rPr>
          <w:rFonts w:ascii="Work Sans" w:hAnsi="Work Sans"/>
          <w:sz w:val="24"/>
          <w:szCs w:val="24"/>
        </w:rPr>
      </w:pPr>
      <w:r w:rsidRPr="001E1D4A">
        <w:rPr>
          <w:rFonts w:ascii="Work Sans" w:hAnsi="Work Sans"/>
          <w:sz w:val="24"/>
          <w:szCs w:val="24"/>
        </w:rPr>
        <w:t xml:space="preserve">Player's Interaction with the Game: Feedback was collected to assess general satisfaction and identify areas for improvement in the game's storyline, character involvement (particularly interactions with NPCs </w:t>
      </w:r>
      <w:r w:rsidRPr="001E1D4A">
        <w:rPr>
          <w:rFonts w:ascii="Work Sans" w:hAnsi="Work Sans"/>
          <w:sz w:val="24"/>
          <w:szCs w:val="24"/>
        </w:rPr>
        <w:lastRenderedPageBreak/>
        <w:t>like Sir Peter and Boris), and the difficulty level of quizzes and coding work.</w:t>
      </w:r>
    </w:p>
    <w:p w14:paraId="53F89E75" w14:textId="05AE3863" w:rsidR="00B86E03" w:rsidRDefault="001E1D4A" w:rsidP="001E1D4A">
      <w:pPr>
        <w:pStyle w:val="Heading2"/>
        <w:numPr>
          <w:ilvl w:val="1"/>
          <w:numId w:val="3"/>
        </w:numPr>
      </w:pPr>
      <w:bookmarkStart w:id="174" w:name="_Toc164099980"/>
      <w:r>
        <w:t>Validation of Educational Objectives</w:t>
      </w:r>
      <w:bookmarkEnd w:id="174"/>
    </w:p>
    <w:p w14:paraId="22F9CA15" w14:textId="23247C05" w:rsidR="001B4CDA" w:rsidRPr="001E1D4A" w:rsidRDefault="001E1D4A" w:rsidP="001B4CDA">
      <w:pPr>
        <w:ind w:left="720"/>
        <w:rPr>
          <w:rFonts w:ascii="Work Sans" w:hAnsi="Work Sans"/>
          <w:sz w:val="24"/>
          <w:szCs w:val="24"/>
        </w:rPr>
      </w:pPr>
      <w:r w:rsidRPr="001E1D4A">
        <w:rPr>
          <w:rFonts w:ascii="Work Sans" w:hAnsi="Work Sans"/>
          <w:sz w:val="24"/>
          <w:szCs w:val="24"/>
        </w:rPr>
        <w:t xml:space="preserve">The main educational goal of "PyAdventures" is to efficiently teach Python programming </w:t>
      </w:r>
      <w:proofErr w:type="gramStart"/>
      <w:r w:rsidRPr="001E1D4A">
        <w:rPr>
          <w:rFonts w:ascii="Work Sans" w:hAnsi="Work Sans"/>
          <w:sz w:val="24"/>
          <w:szCs w:val="24"/>
        </w:rPr>
        <w:t>through the use of</w:t>
      </w:r>
      <w:proofErr w:type="gramEnd"/>
      <w:r w:rsidRPr="001E1D4A">
        <w:rPr>
          <w:rFonts w:ascii="Work Sans" w:hAnsi="Work Sans"/>
          <w:sz w:val="24"/>
          <w:szCs w:val="24"/>
        </w:rPr>
        <w:t xml:space="preserve"> gamification. The validation of these objectives was accomplished by the comparison of pre-test and post-test outcomes regarding Python proficiency among participants, the observation of the practical use of acquired abilities in game situations, and the evaluation of quiz performance at the conclusion of each chapter. This data was used to verify if the game's educational objectives were being achieved and identified specific areas where more instructional assistance may be required.</w:t>
      </w:r>
    </w:p>
    <w:p w14:paraId="4EA2A54B" w14:textId="77777777" w:rsidR="001E1D4A" w:rsidRPr="001E1D4A" w:rsidRDefault="001E1D4A" w:rsidP="001E1D4A">
      <w:pPr>
        <w:pStyle w:val="Heading2"/>
      </w:pPr>
      <w:bookmarkStart w:id="175" w:name="_Toc164099981"/>
      <w:r w:rsidRPr="001E1D4A">
        <w:t>7.4 Quality Assurance Processes</w:t>
      </w:r>
      <w:bookmarkEnd w:id="175"/>
    </w:p>
    <w:p w14:paraId="50AC072F" w14:textId="77777777" w:rsidR="001E1D4A" w:rsidRPr="001E1D4A" w:rsidRDefault="001E1D4A" w:rsidP="001E1D4A">
      <w:pPr>
        <w:ind w:left="720"/>
        <w:rPr>
          <w:rFonts w:ascii="Work Sans" w:hAnsi="Work Sans"/>
          <w:sz w:val="24"/>
          <w:szCs w:val="24"/>
        </w:rPr>
      </w:pPr>
      <w:r w:rsidRPr="001E1D4A">
        <w:rPr>
          <w:rFonts w:ascii="Work Sans" w:hAnsi="Work Sans"/>
          <w:sz w:val="24"/>
          <w:szCs w:val="24"/>
        </w:rPr>
        <w:t>Quality assurance was a continuous process that occurred during the whole development of "PyAdventures." The task covered:</w:t>
      </w:r>
    </w:p>
    <w:p w14:paraId="729C8737" w14:textId="77777777" w:rsidR="001E1D4A" w:rsidRPr="001E1D4A" w:rsidRDefault="001E1D4A" w:rsidP="001E1D4A">
      <w:pPr>
        <w:ind w:left="720"/>
        <w:rPr>
          <w:rFonts w:ascii="Work Sans" w:hAnsi="Work Sans"/>
          <w:sz w:val="24"/>
          <w:szCs w:val="24"/>
        </w:rPr>
      </w:pPr>
      <w:r w:rsidRPr="001E1D4A">
        <w:rPr>
          <w:rFonts w:ascii="Work Sans" w:hAnsi="Work Sans"/>
          <w:sz w:val="24"/>
          <w:szCs w:val="24"/>
        </w:rPr>
        <w:t>Conducting regular code reviews to ensure that the game's development follows the most effective coding methods and detects any flaws at an early stage.</w:t>
      </w:r>
    </w:p>
    <w:p w14:paraId="79FC2D75" w14:textId="77777777" w:rsidR="001E1D4A" w:rsidRPr="001E1D4A" w:rsidRDefault="001E1D4A" w:rsidP="001E1D4A">
      <w:pPr>
        <w:ind w:left="720"/>
        <w:rPr>
          <w:rFonts w:ascii="Work Sans" w:hAnsi="Work Sans"/>
          <w:sz w:val="24"/>
          <w:szCs w:val="24"/>
        </w:rPr>
      </w:pPr>
      <w:r w:rsidRPr="001E1D4A">
        <w:rPr>
          <w:rFonts w:ascii="Work Sans" w:hAnsi="Work Sans"/>
          <w:sz w:val="24"/>
          <w:szCs w:val="24"/>
        </w:rPr>
        <w:t>Iterative Testing Cycles: Each individual element of the game underwent several iterations of testing and modification, guided by feedback received. This iterative technique facilitated gradual enhancement of the game by incorporating real user feedback.</w:t>
      </w:r>
    </w:p>
    <w:p w14:paraId="3A73CD48" w14:textId="5DE9D018" w:rsidR="005B06AC" w:rsidRDefault="001E1D4A" w:rsidP="006203A9">
      <w:pPr>
        <w:ind w:left="720"/>
        <w:rPr>
          <w:rFonts w:ascii="Work Sans" w:hAnsi="Work Sans"/>
          <w:sz w:val="24"/>
          <w:szCs w:val="24"/>
        </w:rPr>
      </w:pPr>
      <w:r w:rsidRPr="001E1D4A">
        <w:rPr>
          <w:rFonts w:ascii="Work Sans" w:hAnsi="Work Sans"/>
          <w:sz w:val="24"/>
          <w:szCs w:val="24"/>
        </w:rPr>
        <w:t>Performance Testing: The game's performance was carefully evaluated to guarantee a seamless and inclusive learning experience for all players</w:t>
      </w:r>
      <w:r w:rsidR="006203A9">
        <w:rPr>
          <w:rFonts w:ascii="Work Sans" w:hAnsi="Work Sans"/>
          <w:sz w:val="24"/>
          <w:szCs w:val="24"/>
        </w:rPr>
        <w:t>.</w:t>
      </w:r>
    </w:p>
    <w:p w14:paraId="224F8FB2" w14:textId="77777777" w:rsidR="006203A9" w:rsidRDefault="006203A9" w:rsidP="006203A9">
      <w:pPr>
        <w:ind w:left="720"/>
        <w:rPr>
          <w:rFonts w:ascii="Work Sans" w:hAnsi="Work Sans"/>
          <w:sz w:val="24"/>
          <w:szCs w:val="24"/>
        </w:rPr>
      </w:pPr>
    </w:p>
    <w:p w14:paraId="5FB78C39" w14:textId="77777777" w:rsidR="001B4CDA" w:rsidRDefault="001B4CDA" w:rsidP="006203A9">
      <w:pPr>
        <w:ind w:left="720"/>
        <w:rPr>
          <w:rFonts w:ascii="Work Sans" w:hAnsi="Work Sans"/>
          <w:sz w:val="24"/>
          <w:szCs w:val="24"/>
        </w:rPr>
      </w:pPr>
    </w:p>
    <w:p w14:paraId="3C507B65" w14:textId="77777777" w:rsidR="001B4CDA" w:rsidRDefault="001B4CDA" w:rsidP="006203A9">
      <w:pPr>
        <w:ind w:left="720"/>
        <w:rPr>
          <w:rFonts w:ascii="Work Sans" w:hAnsi="Work Sans"/>
          <w:sz w:val="24"/>
          <w:szCs w:val="24"/>
        </w:rPr>
      </w:pPr>
    </w:p>
    <w:p w14:paraId="269C531D" w14:textId="77777777" w:rsidR="001B4CDA" w:rsidRDefault="001B4CDA" w:rsidP="006203A9">
      <w:pPr>
        <w:ind w:left="720"/>
        <w:rPr>
          <w:rFonts w:ascii="Work Sans" w:hAnsi="Work Sans"/>
          <w:sz w:val="24"/>
          <w:szCs w:val="24"/>
        </w:rPr>
      </w:pPr>
    </w:p>
    <w:p w14:paraId="23F01361" w14:textId="77777777" w:rsidR="001B4CDA" w:rsidRDefault="001B4CDA" w:rsidP="006203A9">
      <w:pPr>
        <w:ind w:left="720"/>
        <w:rPr>
          <w:rFonts w:ascii="Work Sans" w:hAnsi="Work Sans"/>
          <w:sz w:val="24"/>
          <w:szCs w:val="24"/>
        </w:rPr>
      </w:pPr>
    </w:p>
    <w:p w14:paraId="517AA820" w14:textId="77777777" w:rsidR="001B4CDA" w:rsidRDefault="001B4CDA" w:rsidP="006203A9">
      <w:pPr>
        <w:ind w:left="720"/>
        <w:rPr>
          <w:rFonts w:ascii="Work Sans" w:hAnsi="Work Sans"/>
          <w:sz w:val="24"/>
          <w:szCs w:val="24"/>
        </w:rPr>
      </w:pPr>
    </w:p>
    <w:p w14:paraId="7E43181B" w14:textId="77777777" w:rsidR="001B4CDA" w:rsidRDefault="001B4CDA" w:rsidP="006203A9">
      <w:pPr>
        <w:ind w:left="720"/>
        <w:rPr>
          <w:rFonts w:ascii="Work Sans" w:hAnsi="Work Sans"/>
          <w:sz w:val="24"/>
          <w:szCs w:val="24"/>
        </w:rPr>
      </w:pPr>
    </w:p>
    <w:p w14:paraId="638B5580" w14:textId="77777777" w:rsidR="001B4CDA" w:rsidRDefault="001B4CDA" w:rsidP="006203A9">
      <w:pPr>
        <w:ind w:left="720"/>
        <w:rPr>
          <w:rFonts w:ascii="Work Sans" w:hAnsi="Work Sans"/>
          <w:sz w:val="24"/>
          <w:szCs w:val="24"/>
        </w:rPr>
      </w:pPr>
    </w:p>
    <w:p w14:paraId="7299BB5E" w14:textId="77777777" w:rsidR="001B4CDA" w:rsidRDefault="001B4CDA" w:rsidP="00472451">
      <w:pPr>
        <w:rPr>
          <w:rFonts w:ascii="Work Sans" w:hAnsi="Work Sans"/>
          <w:sz w:val="24"/>
          <w:szCs w:val="24"/>
        </w:rPr>
      </w:pPr>
    </w:p>
    <w:p w14:paraId="03A44339" w14:textId="3694C9C3" w:rsidR="006203A9" w:rsidRPr="00196C43" w:rsidRDefault="006203A9" w:rsidP="006203A9">
      <w:pPr>
        <w:pStyle w:val="Heading1"/>
        <w:numPr>
          <w:ilvl w:val="0"/>
          <w:numId w:val="3"/>
        </w:numPr>
        <w:rPr>
          <w:rFonts w:eastAsiaTheme="minorHAnsi"/>
        </w:rPr>
      </w:pPr>
      <w:bookmarkStart w:id="176" w:name="_Toc164099982"/>
      <w:commentRangeStart w:id="177"/>
      <w:r>
        <w:rPr>
          <w:rFonts w:eastAsiaTheme="minorHAnsi"/>
        </w:rPr>
        <w:lastRenderedPageBreak/>
        <w:t>Discussion</w:t>
      </w:r>
      <w:bookmarkEnd w:id="176"/>
      <w:commentRangeEnd w:id="177"/>
      <w:r w:rsidR="005F54B3">
        <w:rPr>
          <w:rStyle w:val="CommentReference"/>
          <w:rFonts w:asciiTheme="minorHAnsi" w:eastAsiaTheme="minorHAnsi" w:hAnsiTheme="minorHAnsi" w:cstheme="minorBidi"/>
          <w:color w:val="auto"/>
        </w:rPr>
        <w:commentReference w:id="177"/>
      </w:r>
    </w:p>
    <w:p w14:paraId="24C62302" w14:textId="6838F779" w:rsidR="00A263A2" w:rsidRPr="00A263A2" w:rsidRDefault="006203A9" w:rsidP="00A263A2">
      <w:pPr>
        <w:pStyle w:val="Heading2"/>
        <w:rPr>
          <w:rFonts w:eastAsiaTheme="minorHAnsi"/>
        </w:rPr>
      </w:pPr>
      <w:bookmarkStart w:id="178" w:name="_Toc164099983"/>
      <w:r>
        <w:rPr>
          <w:rFonts w:eastAsiaTheme="minorHAnsi"/>
        </w:rPr>
        <w:t>8.1. Effectiveness of Gamification Techniques</w:t>
      </w:r>
      <w:bookmarkEnd w:id="178"/>
    </w:p>
    <w:p w14:paraId="254C687D" w14:textId="674964CA" w:rsidR="00A263A2" w:rsidRDefault="00A263A2" w:rsidP="00656B3D">
      <w:pPr>
        <w:spacing w:line="360" w:lineRule="auto"/>
        <w:ind w:left="720"/>
        <w:rPr>
          <w:rFonts w:ascii="Work Sans" w:hAnsi="Work Sans"/>
          <w:sz w:val="24"/>
          <w:szCs w:val="24"/>
        </w:rPr>
      </w:pPr>
      <w:r w:rsidRPr="00A263A2">
        <w:rPr>
          <w:rFonts w:ascii="Work Sans" w:hAnsi="Work Sans"/>
          <w:sz w:val="24"/>
          <w:szCs w:val="24"/>
        </w:rPr>
        <w:t xml:space="preserve">"PyAdventures" effectively uses gamification to enhance the teaching process. The addition of key aspects </w:t>
      </w:r>
      <w:del w:id="179" w:author="Y Arafa" w:date="2024-04-17T20:33:00Z">
        <w:r w:rsidRPr="00A263A2" w:rsidDel="00A80D93">
          <w:rPr>
            <w:rFonts w:ascii="Work Sans" w:hAnsi="Work Sans"/>
            <w:sz w:val="24"/>
            <w:szCs w:val="24"/>
          </w:rPr>
          <w:delText xml:space="preserve">like </w:delText>
        </w:r>
      </w:del>
      <w:r w:rsidRPr="00A263A2">
        <w:rPr>
          <w:rFonts w:ascii="Work Sans" w:hAnsi="Work Sans"/>
          <w:sz w:val="24"/>
          <w:szCs w:val="24"/>
        </w:rPr>
        <w:t xml:space="preserve">such as the coin system, interactions with non-player characters (NPCs), and tests at the conclusion of each chapter has been proven to greatly enhance interest and assist the process of learning. The absence of incorporated interactive features such as potions and scrolls </w:t>
      </w:r>
      <w:proofErr w:type="gramStart"/>
      <w:r w:rsidRPr="00A263A2">
        <w:rPr>
          <w:rFonts w:ascii="Work Sans" w:hAnsi="Work Sans"/>
          <w:sz w:val="24"/>
          <w:szCs w:val="24"/>
        </w:rPr>
        <w:t>is</w:t>
      </w:r>
      <w:proofErr w:type="gramEnd"/>
      <w:r w:rsidRPr="00A263A2">
        <w:rPr>
          <w:rFonts w:ascii="Work Sans" w:hAnsi="Work Sans"/>
          <w:sz w:val="24"/>
          <w:szCs w:val="24"/>
        </w:rPr>
        <w:t xml:space="preserve"> a wasted chance to enhance the gaming and learning experience.</w:t>
      </w:r>
    </w:p>
    <w:p w14:paraId="75A1930D" w14:textId="05264452" w:rsidR="002356D7" w:rsidRDefault="002356D7" w:rsidP="00656B3D">
      <w:pPr>
        <w:spacing w:line="360" w:lineRule="auto"/>
        <w:ind w:left="720"/>
        <w:rPr>
          <w:rFonts w:ascii="Work Sans" w:hAnsi="Work Sans"/>
          <w:sz w:val="24"/>
          <w:szCs w:val="24"/>
        </w:rPr>
      </w:pPr>
      <w:r w:rsidRPr="002356D7">
        <w:rPr>
          <w:rFonts w:ascii="Work Sans" w:hAnsi="Work Sans"/>
          <w:sz w:val="24"/>
          <w:szCs w:val="24"/>
        </w:rPr>
        <w:t xml:space="preserve">Upon reflection </w:t>
      </w:r>
      <w:del w:id="180" w:author="Y Arafa" w:date="2024-04-17T20:33:00Z">
        <w:r w:rsidRPr="002356D7" w:rsidDel="00A80D93">
          <w:rPr>
            <w:rFonts w:ascii="Work Sans" w:hAnsi="Work Sans"/>
            <w:sz w:val="24"/>
            <w:szCs w:val="24"/>
          </w:rPr>
          <w:delText xml:space="preserve">of </w:delText>
        </w:r>
      </w:del>
      <w:ins w:id="181" w:author="Y Arafa" w:date="2024-04-17T20:33:00Z">
        <w:r w:rsidR="00A80D93">
          <w:rPr>
            <w:rFonts w:ascii="Work Sans" w:hAnsi="Work Sans"/>
            <w:sz w:val="24"/>
            <w:szCs w:val="24"/>
          </w:rPr>
          <w:t>on</w:t>
        </w:r>
        <w:r w:rsidR="00A80D93" w:rsidRPr="002356D7">
          <w:rPr>
            <w:rFonts w:ascii="Work Sans" w:hAnsi="Work Sans"/>
            <w:sz w:val="24"/>
            <w:szCs w:val="24"/>
          </w:rPr>
          <w:t xml:space="preserve"> </w:t>
        </w:r>
      </w:ins>
      <w:r w:rsidRPr="002356D7">
        <w:rPr>
          <w:rFonts w:ascii="Work Sans" w:hAnsi="Work Sans"/>
          <w:sz w:val="24"/>
          <w:szCs w:val="24"/>
        </w:rPr>
        <w:t>'</w:t>
      </w:r>
      <w:proofErr w:type="spellStart"/>
      <w:r w:rsidRPr="002356D7">
        <w:rPr>
          <w:rFonts w:ascii="Work Sans" w:hAnsi="Work Sans"/>
          <w:sz w:val="24"/>
          <w:szCs w:val="24"/>
        </w:rPr>
        <w:t>PyAdventures</w:t>
      </w:r>
      <w:proofErr w:type="spellEnd"/>
      <w:r w:rsidRPr="002356D7">
        <w:rPr>
          <w:rFonts w:ascii="Work Sans" w:hAnsi="Work Sans"/>
          <w:sz w:val="24"/>
          <w:szCs w:val="24"/>
        </w:rPr>
        <w:t xml:space="preserve">,' the use of gamification strategies, such as the earning of virtual currency and the provision of feedback, closely resembles the favourable results observed in wider educational studies. Contrary to what academic precedents suggest, the individualised feedback in 'PyAdventures' did not show a substantial improvement compared to the generic input. This aligns with the surprising results revealed by </w:t>
      </w:r>
      <w:proofErr w:type="spellStart"/>
      <w:r w:rsidRPr="002356D7">
        <w:rPr>
          <w:rFonts w:ascii="Work Sans" w:hAnsi="Work Sans"/>
          <w:sz w:val="24"/>
          <w:szCs w:val="24"/>
        </w:rPr>
        <w:t>Welbers</w:t>
      </w:r>
      <w:proofErr w:type="spellEnd"/>
      <w:r w:rsidRPr="002356D7">
        <w:rPr>
          <w:rFonts w:ascii="Work Sans" w:hAnsi="Work Sans"/>
          <w:sz w:val="24"/>
          <w:szCs w:val="24"/>
        </w:rPr>
        <w:t xml:space="preserve"> et al. (2019). This disparity underscores the intricate challenge of implementing gamification in diverse educational settings.</w:t>
      </w:r>
    </w:p>
    <w:p w14:paraId="6E629ECD" w14:textId="63C65898" w:rsidR="000A65C8" w:rsidRDefault="000A65C8" w:rsidP="00656B3D">
      <w:pPr>
        <w:spacing w:line="360" w:lineRule="auto"/>
        <w:ind w:left="720"/>
        <w:rPr>
          <w:rFonts w:ascii="Work Sans" w:hAnsi="Work Sans"/>
          <w:sz w:val="24"/>
          <w:szCs w:val="24"/>
        </w:rPr>
      </w:pPr>
      <w:r w:rsidRPr="000A65C8">
        <w:rPr>
          <w:rFonts w:ascii="Work Sans" w:hAnsi="Work Sans"/>
          <w:sz w:val="24"/>
          <w:szCs w:val="24"/>
        </w:rPr>
        <w:t xml:space="preserve">"PyAdventures" incorporates many gamification components, including currency and purchasable items. The research conducted by </w:t>
      </w:r>
      <w:proofErr w:type="spellStart"/>
      <w:r w:rsidRPr="000A65C8">
        <w:rPr>
          <w:rFonts w:ascii="Work Sans" w:hAnsi="Work Sans"/>
          <w:sz w:val="24"/>
          <w:szCs w:val="24"/>
        </w:rPr>
        <w:t>Smiderle</w:t>
      </w:r>
      <w:proofErr w:type="spellEnd"/>
      <w:r w:rsidRPr="000A65C8">
        <w:rPr>
          <w:rFonts w:ascii="Work Sans" w:hAnsi="Work Sans"/>
          <w:sz w:val="24"/>
          <w:szCs w:val="24"/>
        </w:rPr>
        <w:t xml:space="preserve"> et al. (2020) establishes a significant reference point by demonstrating the varying impact of these factors on learners, depending on their individual personality qualities. Through a comparison of the efficacy of these components in "PyAdventures" with the findings of the survey, it can </w:t>
      </w:r>
      <w:proofErr w:type="gramStart"/>
      <w:r w:rsidRPr="000A65C8">
        <w:rPr>
          <w:rFonts w:ascii="Work Sans" w:hAnsi="Work Sans"/>
          <w:sz w:val="24"/>
          <w:szCs w:val="24"/>
        </w:rPr>
        <w:t>evaluated</w:t>
      </w:r>
      <w:proofErr w:type="gramEnd"/>
      <w:r w:rsidRPr="000A65C8">
        <w:rPr>
          <w:rFonts w:ascii="Work Sans" w:hAnsi="Work Sans"/>
          <w:sz w:val="24"/>
          <w:szCs w:val="24"/>
        </w:rPr>
        <w:t> if the game's features adequately meet the needs of a varied range of users and pinpoint any possible areas that may require modification.</w:t>
      </w:r>
    </w:p>
    <w:p w14:paraId="24472F2C" w14:textId="77777777" w:rsidR="0024444F" w:rsidRPr="0024444F" w:rsidRDefault="0024444F" w:rsidP="0024444F">
      <w:pPr>
        <w:spacing w:line="360" w:lineRule="auto"/>
        <w:ind w:left="720"/>
        <w:rPr>
          <w:rFonts w:ascii="Work Sans" w:hAnsi="Work Sans"/>
          <w:sz w:val="24"/>
          <w:szCs w:val="24"/>
        </w:rPr>
      </w:pPr>
      <w:r w:rsidRPr="0024444F">
        <w:rPr>
          <w:rFonts w:ascii="Work Sans" w:hAnsi="Work Sans"/>
          <w:sz w:val="24"/>
          <w:szCs w:val="24"/>
        </w:rPr>
        <w:t> Evaluating the Impact of Gamification in "PyAdventures"</w:t>
      </w:r>
    </w:p>
    <w:p w14:paraId="0F46E6B4" w14:textId="59E97670" w:rsidR="0024444F" w:rsidRPr="00A263A2" w:rsidRDefault="0024444F" w:rsidP="0024444F">
      <w:pPr>
        <w:spacing w:line="360" w:lineRule="auto"/>
        <w:ind w:left="720"/>
        <w:rPr>
          <w:rFonts w:ascii="Work Sans" w:hAnsi="Work Sans"/>
          <w:sz w:val="24"/>
          <w:szCs w:val="24"/>
        </w:rPr>
      </w:pPr>
      <w:r w:rsidRPr="0024444F">
        <w:rPr>
          <w:rFonts w:ascii="Work Sans" w:hAnsi="Work Sans"/>
          <w:sz w:val="24"/>
          <w:szCs w:val="24"/>
        </w:rPr>
        <w:t xml:space="preserve">Upon reviewing the results of Papp et al.'s (2022) study, "PyAdventures" integrates gamification while considering the complex </w:t>
      </w:r>
      <w:r w:rsidRPr="0024444F">
        <w:rPr>
          <w:rFonts w:ascii="Work Sans" w:hAnsi="Work Sans"/>
          <w:sz w:val="24"/>
          <w:szCs w:val="24"/>
        </w:rPr>
        <w:lastRenderedPageBreak/>
        <w:t>relationship between user involvement and academic output. The study demonstrates that engaging in excessive gaming might result in decreased academic diligence, pointing out the significance of maintaining a balanced approach in gamified learning settings. This insight is essential for assessing the effectiveness of "PyAdventures," indicating that while the game intends to improve learning by promoting active participation, it must also include methods to avoid excessive usage and guarantee that gaming is in line with educational goals.</w:t>
      </w:r>
    </w:p>
    <w:p w14:paraId="7F5158E6" w14:textId="77777777" w:rsidR="00A263A2" w:rsidRPr="00A263A2" w:rsidRDefault="00A263A2" w:rsidP="00A263A2">
      <w:pPr>
        <w:pStyle w:val="Heading2"/>
      </w:pPr>
      <w:bookmarkStart w:id="182" w:name="_Toc164099984"/>
      <w:r w:rsidRPr="00A263A2">
        <w:t>8.2 User Engagement and Learning Outcomes</w:t>
      </w:r>
      <w:bookmarkEnd w:id="182"/>
    </w:p>
    <w:p w14:paraId="355B0677" w14:textId="6CC07265" w:rsidR="00A263A2" w:rsidRDefault="00A263A2" w:rsidP="00656B3D">
      <w:pPr>
        <w:spacing w:line="360" w:lineRule="auto"/>
        <w:ind w:left="720"/>
        <w:rPr>
          <w:rFonts w:ascii="Work Sans" w:hAnsi="Work Sans"/>
          <w:sz w:val="24"/>
          <w:szCs w:val="24"/>
        </w:rPr>
      </w:pPr>
      <w:commentRangeStart w:id="183"/>
      <w:r w:rsidRPr="00A263A2">
        <w:rPr>
          <w:rFonts w:ascii="Work Sans" w:hAnsi="Work Sans"/>
          <w:sz w:val="24"/>
          <w:szCs w:val="24"/>
        </w:rPr>
        <w:t xml:space="preserve">The feedback obtained from user testing demonstrates that the game </w:t>
      </w:r>
      <w:commentRangeEnd w:id="183"/>
      <w:r w:rsidR="00A80D93">
        <w:rPr>
          <w:rStyle w:val="CommentReference"/>
        </w:rPr>
        <w:commentReference w:id="183"/>
      </w:r>
      <w:r w:rsidRPr="00A263A2">
        <w:rPr>
          <w:rFonts w:ascii="Work Sans" w:hAnsi="Work Sans"/>
          <w:sz w:val="24"/>
          <w:szCs w:val="24"/>
        </w:rPr>
        <w:t>effectively captivates players and achieves its instructional objectives. The players have shown a positive reaction to the structured progression via Python concepts. Nevertheless, the lack of a comprehensive options menu restricted many elements of user control and accessibility, hence potentially diminishing the overall user experience.</w:t>
      </w:r>
    </w:p>
    <w:p w14:paraId="53DFFABE" w14:textId="06512FE8" w:rsidR="000214C9" w:rsidRPr="00A263A2" w:rsidRDefault="00DE6F25" w:rsidP="006B12A3">
      <w:pPr>
        <w:spacing w:line="360" w:lineRule="auto"/>
        <w:ind w:left="720"/>
        <w:rPr>
          <w:rFonts w:ascii="Work Sans" w:hAnsi="Work Sans"/>
          <w:sz w:val="24"/>
          <w:szCs w:val="24"/>
        </w:rPr>
      </w:pPr>
      <w:r w:rsidRPr="00DE6F25">
        <w:rPr>
          <w:rFonts w:ascii="Work Sans" w:hAnsi="Work Sans"/>
          <w:sz w:val="24"/>
          <w:szCs w:val="24"/>
        </w:rPr>
        <w:t xml:space="preserve">"PyAdventures" incorporates game components specifically developed to efficiently increase cognitive abilities. </w:t>
      </w:r>
      <w:commentRangeStart w:id="184"/>
      <w:r w:rsidRPr="00DE6F25">
        <w:rPr>
          <w:rFonts w:ascii="Work Sans" w:hAnsi="Work Sans"/>
          <w:sz w:val="24"/>
          <w:szCs w:val="24"/>
        </w:rPr>
        <w:t>For example, the game includes tasks and exercises that need critical thinking and problem-solving skills, closely coinciding with educational goals to enhance cognitive development.</w:t>
      </w:r>
      <w:commentRangeEnd w:id="184"/>
      <w:r w:rsidR="00A80D93">
        <w:rPr>
          <w:rStyle w:val="CommentReference"/>
        </w:rPr>
        <w:commentReference w:id="184"/>
      </w:r>
      <w:r w:rsidRPr="00DE6F25">
        <w:rPr>
          <w:rFonts w:ascii="Work Sans" w:hAnsi="Work Sans"/>
          <w:sz w:val="24"/>
          <w:szCs w:val="24"/>
        </w:rPr>
        <w:t xml:space="preserve"> Even so, it is important to acknowledge and tackle the possible hazards linked to gaming. This encompasses the potential for developing a gaming addiction, which can result in reduced levels of physical activity and insufficient time management, potentially having a detrimental impact on academic achievement. By comparing these components with the revelations presented in the article, "PyAdventures" may be perceived as a mechanism that not only provides amusement but also imparts knowledge, cultivating proficiencies advantageous for academic accomplishment</w:t>
      </w:r>
      <w:r>
        <w:rPr>
          <w:rFonts w:ascii="Work Sans" w:hAnsi="Work Sans"/>
          <w:sz w:val="24"/>
          <w:szCs w:val="24"/>
        </w:rPr>
        <w:t xml:space="preserve"> </w:t>
      </w:r>
      <w:r>
        <w:rPr>
          <w:rFonts w:ascii="Roboto" w:hAnsi="Roboto"/>
          <w:color w:val="2C3E50"/>
          <w:sz w:val="23"/>
          <w:szCs w:val="23"/>
          <w:shd w:val="clear" w:color="auto" w:fill="FFFFFF"/>
        </w:rPr>
        <w:t xml:space="preserve">(The Effects </w:t>
      </w:r>
      <w:r>
        <w:rPr>
          <w:rFonts w:ascii="Roboto" w:hAnsi="Roboto"/>
          <w:color w:val="2C3E50"/>
          <w:sz w:val="23"/>
          <w:szCs w:val="23"/>
          <w:shd w:val="clear" w:color="auto" w:fill="FFFFFF"/>
        </w:rPr>
        <w:lastRenderedPageBreak/>
        <w:t>of Video Games on Students’ Cognitive Skills and Academic Performance - Magnetic Magazine, n.d.)</w:t>
      </w:r>
      <w:r w:rsidRPr="00DE6F25">
        <w:rPr>
          <w:rFonts w:ascii="Work Sans" w:hAnsi="Work Sans"/>
          <w:sz w:val="24"/>
          <w:szCs w:val="24"/>
        </w:rPr>
        <w:t>.</w:t>
      </w:r>
    </w:p>
    <w:p w14:paraId="0013E22B" w14:textId="77777777" w:rsidR="00A263A2" w:rsidRPr="00A263A2" w:rsidRDefault="00A263A2" w:rsidP="00A263A2">
      <w:pPr>
        <w:pStyle w:val="Heading2"/>
      </w:pPr>
      <w:bookmarkStart w:id="185" w:name="_Toc164099985"/>
      <w:r w:rsidRPr="00A263A2">
        <w:t>8.3 Challenges and Limitations</w:t>
      </w:r>
      <w:bookmarkEnd w:id="185"/>
    </w:p>
    <w:p w14:paraId="15D8446B" w14:textId="77777777" w:rsidR="00A263A2" w:rsidRDefault="00A263A2" w:rsidP="00656B3D">
      <w:pPr>
        <w:spacing w:line="360" w:lineRule="auto"/>
        <w:ind w:left="720"/>
        <w:rPr>
          <w:rFonts w:ascii="Work Sans" w:hAnsi="Work Sans"/>
          <w:sz w:val="24"/>
          <w:szCs w:val="24"/>
        </w:rPr>
      </w:pPr>
      <w:r w:rsidRPr="00A263A2">
        <w:rPr>
          <w:rFonts w:ascii="Work Sans" w:hAnsi="Work Sans"/>
          <w:sz w:val="24"/>
          <w:szCs w:val="24"/>
        </w:rPr>
        <w:t xml:space="preserve">A major obstacle encountered was the insufficient progress made on the options menu, </w:t>
      </w:r>
      <w:proofErr w:type="gramStart"/>
      <w:r w:rsidRPr="00A263A2">
        <w:rPr>
          <w:rFonts w:ascii="Work Sans" w:hAnsi="Work Sans"/>
          <w:sz w:val="24"/>
          <w:szCs w:val="24"/>
        </w:rPr>
        <w:t>as a result of</w:t>
      </w:r>
      <w:proofErr w:type="gramEnd"/>
      <w:r w:rsidRPr="00A263A2">
        <w:rPr>
          <w:rFonts w:ascii="Work Sans" w:hAnsi="Work Sans"/>
          <w:sz w:val="24"/>
          <w:szCs w:val="24"/>
        </w:rPr>
        <w:t xml:space="preserve"> time limitations and the prioritisation of essential game features. The game efficiently imparts knowledge of </w:t>
      </w:r>
      <w:proofErr w:type="gramStart"/>
      <w:r w:rsidRPr="00A263A2">
        <w:rPr>
          <w:rFonts w:ascii="Work Sans" w:hAnsi="Work Sans"/>
          <w:sz w:val="24"/>
          <w:szCs w:val="24"/>
        </w:rPr>
        <w:t>Python,</w:t>
      </w:r>
      <w:proofErr w:type="gramEnd"/>
      <w:r w:rsidRPr="00A263A2">
        <w:rPr>
          <w:rFonts w:ascii="Work Sans" w:hAnsi="Work Sans"/>
          <w:sz w:val="24"/>
          <w:szCs w:val="24"/>
        </w:rPr>
        <w:t xml:space="preserve"> however the restricted range of adaptability may impact the accessibility and comfort of a varied group of players. This problem highlights the significance of thorough feature development in educational games.</w:t>
      </w:r>
    </w:p>
    <w:p w14:paraId="24C58A93" w14:textId="04853BBB" w:rsidR="00A263A2" w:rsidRDefault="002356D7" w:rsidP="006B12A3">
      <w:pPr>
        <w:spacing w:line="360" w:lineRule="auto"/>
        <w:ind w:left="720"/>
        <w:rPr>
          <w:rFonts w:ascii="Work Sans" w:hAnsi="Work Sans"/>
          <w:sz w:val="24"/>
          <w:szCs w:val="24"/>
        </w:rPr>
      </w:pPr>
      <w:r w:rsidRPr="002356D7">
        <w:rPr>
          <w:rFonts w:ascii="Work Sans" w:hAnsi="Work Sans"/>
          <w:sz w:val="24"/>
          <w:szCs w:val="24"/>
        </w:rPr>
        <w:t xml:space="preserve">The introduction of session limitations, aimed at efficiently distributing learning, presented issues </w:t>
      </w:r>
      <w:proofErr w:type="gramStart"/>
      <w:r w:rsidRPr="002356D7">
        <w:rPr>
          <w:rFonts w:ascii="Work Sans" w:hAnsi="Work Sans"/>
          <w:sz w:val="24"/>
          <w:szCs w:val="24"/>
        </w:rPr>
        <w:t>similar to</w:t>
      </w:r>
      <w:proofErr w:type="gramEnd"/>
      <w:r w:rsidRPr="002356D7">
        <w:rPr>
          <w:rFonts w:ascii="Work Sans" w:hAnsi="Work Sans"/>
          <w:sz w:val="24"/>
          <w:szCs w:val="24"/>
        </w:rPr>
        <w:t xml:space="preserve"> those examined by </w:t>
      </w:r>
      <w:proofErr w:type="spellStart"/>
      <w:r w:rsidRPr="002356D7">
        <w:rPr>
          <w:rFonts w:ascii="Work Sans" w:hAnsi="Work Sans"/>
          <w:sz w:val="24"/>
          <w:szCs w:val="24"/>
        </w:rPr>
        <w:t>Welbers</w:t>
      </w:r>
      <w:proofErr w:type="spellEnd"/>
      <w:r w:rsidRPr="002356D7">
        <w:rPr>
          <w:rFonts w:ascii="Work Sans" w:hAnsi="Work Sans"/>
          <w:sz w:val="24"/>
          <w:szCs w:val="24"/>
        </w:rPr>
        <w:t xml:space="preserve"> et al. (2019). This feature, although effectively prohibiting excessive behaviour, required meticulous adjustment to ensure sustained user involvement during various stages of learning.</w:t>
      </w:r>
    </w:p>
    <w:p w14:paraId="3C8FCBA5" w14:textId="1D7FD5AD" w:rsidR="00656B3D" w:rsidRPr="006B12A3" w:rsidRDefault="00656B3D" w:rsidP="006B12A3">
      <w:pPr>
        <w:pStyle w:val="Heading2"/>
      </w:pPr>
      <w:bookmarkStart w:id="186" w:name="_Toc164099986"/>
      <w:r>
        <w:t>8.4. Educational Impact</w:t>
      </w:r>
      <w:bookmarkEnd w:id="186"/>
    </w:p>
    <w:p w14:paraId="273FEEE0" w14:textId="7C38DD0E" w:rsidR="00A263A2" w:rsidRDefault="00656B3D" w:rsidP="00656B3D">
      <w:pPr>
        <w:spacing w:line="360" w:lineRule="auto"/>
        <w:ind w:left="720"/>
        <w:rPr>
          <w:rFonts w:ascii="Work Sans" w:hAnsi="Work Sans"/>
          <w:sz w:val="24"/>
          <w:szCs w:val="24"/>
        </w:rPr>
      </w:pPr>
      <w:r w:rsidRPr="00656B3D">
        <w:rPr>
          <w:rFonts w:ascii="Work Sans" w:hAnsi="Work Sans"/>
          <w:sz w:val="24"/>
          <w:szCs w:val="24"/>
        </w:rPr>
        <w:t xml:space="preserve">The results obtained by Öztürk and Korkmaz align with the observed outcomes in "PyAdventures." </w:t>
      </w:r>
      <w:proofErr w:type="gramStart"/>
      <w:r w:rsidRPr="00656B3D">
        <w:rPr>
          <w:rFonts w:ascii="Work Sans" w:hAnsi="Work Sans"/>
          <w:sz w:val="24"/>
          <w:szCs w:val="24"/>
        </w:rPr>
        <w:t>Similar to</w:t>
      </w:r>
      <w:proofErr w:type="gramEnd"/>
      <w:r w:rsidRPr="00656B3D">
        <w:rPr>
          <w:rFonts w:ascii="Work Sans" w:hAnsi="Work Sans"/>
          <w:sz w:val="24"/>
          <w:szCs w:val="24"/>
        </w:rPr>
        <w:t xml:space="preserve"> the study that emphasised enhancements in student attitudes and academic accomplishments through gamification, </w:t>
      </w:r>
      <w:commentRangeStart w:id="187"/>
      <w:r w:rsidRPr="00656B3D">
        <w:rPr>
          <w:rFonts w:ascii="Work Sans" w:hAnsi="Work Sans"/>
          <w:sz w:val="24"/>
          <w:szCs w:val="24"/>
        </w:rPr>
        <w:t>"PyAdventures" has also demonstrated favourable alterations in learners' involvement and proficiency in Python programming</w:t>
      </w:r>
      <w:commentRangeEnd w:id="187"/>
      <w:r w:rsidR="00A80D93">
        <w:rPr>
          <w:rStyle w:val="CommentReference"/>
        </w:rPr>
        <w:commentReference w:id="187"/>
      </w:r>
      <w:r w:rsidRPr="00656B3D">
        <w:rPr>
          <w:rFonts w:ascii="Work Sans" w:hAnsi="Work Sans"/>
          <w:sz w:val="24"/>
          <w:szCs w:val="24"/>
        </w:rPr>
        <w:t xml:space="preserve">. </w:t>
      </w:r>
      <w:proofErr w:type="gramStart"/>
      <w:r w:rsidRPr="00656B3D">
        <w:rPr>
          <w:rFonts w:ascii="Work Sans" w:hAnsi="Work Sans"/>
          <w:sz w:val="24"/>
          <w:szCs w:val="24"/>
        </w:rPr>
        <w:t>This parallel highlights</w:t>
      </w:r>
      <w:proofErr w:type="gramEnd"/>
      <w:r w:rsidRPr="00656B3D">
        <w:rPr>
          <w:rFonts w:ascii="Work Sans" w:hAnsi="Work Sans"/>
          <w:sz w:val="24"/>
          <w:szCs w:val="24"/>
        </w:rPr>
        <w:t xml:space="preserve"> the widespread advantages of using gamification in many educational environments and disciplines. Nevertheless, it is essential to acknowledge that although the general patterns are favourable, the precise influence might differ depending on the gamification structure and the characteristics of the students.</w:t>
      </w:r>
    </w:p>
    <w:p w14:paraId="29D3657F" w14:textId="77777777" w:rsidR="000214C9" w:rsidRPr="000214C9" w:rsidRDefault="000214C9" w:rsidP="000214C9">
      <w:pPr>
        <w:spacing w:line="360" w:lineRule="auto"/>
        <w:ind w:left="720"/>
        <w:rPr>
          <w:rFonts w:ascii="Work Sans" w:hAnsi="Work Sans"/>
          <w:sz w:val="24"/>
          <w:szCs w:val="24"/>
        </w:rPr>
      </w:pPr>
      <w:r w:rsidRPr="000214C9">
        <w:rPr>
          <w:rFonts w:ascii="Work Sans" w:hAnsi="Work Sans"/>
          <w:sz w:val="24"/>
          <w:szCs w:val="24"/>
        </w:rPr>
        <w:t>Balancing Gaming and Academic Outcomes</w:t>
      </w:r>
    </w:p>
    <w:p w14:paraId="735102A8" w14:textId="7D3EEF81" w:rsidR="000214C9" w:rsidRPr="000214C9" w:rsidRDefault="000214C9" w:rsidP="00830529">
      <w:pPr>
        <w:spacing w:line="360" w:lineRule="auto"/>
        <w:ind w:left="720"/>
        <w:rPr>
          <w:rFonts w:ascii="Work Sans" w:hAnsi="Work Sans"/>
          <w:sz w:val="24"/>
          <w:szCs w:val="24"/>
        </w:rPr>
      </w:pPr>
      <w:r w:rsidRPr="000214C9">
        <w:rPr>
          <w:rFonts w:ascii="Work Sans" w:hAnsi="Work Sans"/>
          <w:sz w:val="24"/>
          <w:szCs w:val="24"/>
        </w:rPr>
        <w:lastRenderedPageBreak/>
        <w:t>Examine how "PyAdventures" may integrate the findings from Wright's research to supervise and regulate the amount of time pupils allocate to gaming. Outline effective methods for incorporating appropriate gaming practices that mitigate the risk of excessive usage, perhaps resulting in diminished academic performance.</w:t>
      </w:r>
    </w:p>
    <w:p w14:paraId="05DFD0D5" w14:textId="77777777" w:rsidR="000214C9" w:rsidRPr="000214C9" w:rsidRDefault="000214C9" w:rsidP="000214C9">
      <w:pPr>
        <w:spacing w:line="360" w:lineRule="auto"/>
        <w:ind w:left="720"/>
        <w:rPr>
          <w:rFonts w:ascii="Work Sans" w:hAnsi="Work Sans"/>
          <w:sz w:val="24"/>
          <w:szCs w:val="24"/>
        </w:rPr>
      </w:pPr>
      <w:r w:rsidRPr="000214C9">
        <w:rPr>
          <w:rFonts w:ascii="Work Sans" w:hAnsi="Work Sans"/>
          <w:sz w:val="24"/>
          <w:szCs w:val="24"/>
        </w:rPr>
        <w:t>Improving the educational influence by implementing gamification</w:t>
      </w:r>
    </w:p>
    <w:p w14:paraId="3CA839E8" w14:textId="765B4122" w:rsidR="000214C9" w:rsidRDefault="000214C9" w:rsidP="000214C9">
      <w:pPr>
        <w:spacing w:line="360" w:lineRule="auto"/>
        <w:ind w:left="720"/>
        <w:rPr>
          <w:rFonts w:ascii="Work Sans" w:hAnsi="Work Sans"/>
          <w:sz w:val="24"/>
          <w:szCs w:val="24"/>
        </w:rPr>
      </w:pPr>
      <w:r w:rsidRPr="000214C9">
        <w:rPr>
          <w:rFonts w:ascii="Work Sans" w:hAnsi="Work Sans"/>
          <w:sz w:val="24"/>
          <w:szCs w:val="24"/>
        </w:rPr>
        <w:t>Taking advantage of the discoveries made by Kim and Castelli to advocate for the deliberate use of gamification in "PyAdventures". Highlighting the significance of concise, influential gamified tasks that are in line with educational objectives to enhance cognitive and behavioural results without burdening students.</w:t>
      </w:r>
    </w:p>
    <w:p w14:paraId="5FADACE8" w14:textId="11F99078" w:rsidR="00830529" w:rsidRDefault="00830529" w:rsidP="000214C9">
      <w:pPr>
        <w:spacing w:line="360" w:lineRule="auto"/>
        <w:ind w:left="720"/>
        <w:rPr>
          <w:rFonts w:ascii="Work Sans" w:hAnsi="Work Sans"/>
          <w:sz w:val="24"/>
          <w:szCs w:val="24"/>
        </w:rPr>
      </w:pPr>
      <w:r w:rsidRPr="00830529">
        <w:rPr>
          <w:rFonts w:ascii="Work Sans" w:hAnsi="Work Sans"/>
          <w:sz w:val="24"/>
          <w:szCs w:val="24"/>
        </w:rPr>
        <w:t>"PyAdventures" is a programme that teaches Python to players by presenting them with a series of organised tasks. These challenges start with simple ideas and gradually get more advanced, allowing for a thorough learning experience. Every section in the game, which covers a wide range of topics such as fundamental syntax, variables, data structures, and coding concepts, is intentionally structured to build upon previous ones. This approach strengthens learning by providing opportunities for practice and practical use. The game's structure promotes active engagement, which is essential for efficient learning.</w:t>
      </w:r>
    </w:p>
    <w:p w14:paraId="01C685C3" w14:textId="73A788E2" w:rsidR="002356D7" w:rsidRPr="00A263A2" w:rsidRDefault="004B2C1A" w:rsidP="006B12A3">
      <w:pPr>
        <w:spacing w:line="360" w:lineRule="auto"/>
        <w:ind w:left="720"/>
        <w:rPr>
          <w:rFonts w:ascii="Work Sans" w:hAnsi="Work Sans"/>
          <w:sz w:val="24"/>
          <w:szCs w:val="24"/>
        </w:rPr>
      </w:pPr>
      <w:r w:rsidRPr="004B2C1A">
        <w:rPr>
          <w:rFonts w:ascii="Work Sans" w:hAnsi="Work Sans"/>
          <w:sz w:val="24"/>
          <w:szCs w:val="24"/>
        </w:rPr>
        <w:t xml:space="preserve">Nevertheless, achieving a harmonious blend of comprehensive Python knowledge and captivating gameplay creates difficulties. PyAdventures has the potential of overwhelming students with an excessive amount of material all at once, despite its goal of comprehensively covering Python. </w:t>
      </w:r>
      <w:proofErr w:type="gramStart"/>
      <w:r w:rsidRPr="004B2C1A">
        <w:rPr>
          <w:rFonts w:ascii="Work Sans" w:hAnsi="Work Sans"/>
          <w:sz w:val="24"/>
          <w:szCs w:val="24"/>
        </w:rPr>
        <w:t>In order to</w:t>
      </w:r>
      <w:proofErr w:type="gramEnd"/>
      <w:r w:rsidRPr="004B2C1A">
        <w:rPr>
          <w:rFonts w:ascii="Work Sans" w:hAnsi="Work Sans"/>
          <w:sz w:val="24"/>
          <w:szCs w:val="24"/>
        </w:rPr>
        <w:t xml:space="preserve"> tackle this issue, the game integrates variable difficulty levels and quick feedback systems, which effectively sustain student interest while preserving the instructional content's integrity</w:t>
      </w:r>
      <w:commentRangeStart w:id="188"/>
      <w:r w:rsidRPr="004B2C1A">
        <w:rPr>
          <w:rFonts w:ascii="Work Sans" w:hAnsi="Work Sans"/>
          <w:sz w:val="24"/>
          <w:szCs w:val="24"/>
        </w:rPr>
        <w:t>.</w:t>
      </w:r>
      <w:commentRangeEnd w:id="188"/>
      <w:r w:rsidR="00A80D93">
        <w:rPr>
          <w:rStyle w:val="CommentReference"/>
        </w:rPr>
        <w:commentReference w:id="188"/>
      </w:r>
    </w:p>
    <w:p w14:paraId="7379DB22" w14:textId="48893EE4" w:rsidR="00A263A2" w:rsidRPr="00A263A2" w:rsidRDefault="00A820F1" w:rsidP="004B2C1A">
      <w:pPr>
        <w:pStyle w:val="Heading1"/>
      </w:pPr>
      <w:bookmarkStart w:id="189" w:name="_Toc164099987"/>
      <w:r>
        <w:lastRenderedPageBreak/>
        <w:t xml:space="preserve">9. </w:t>
      </w:r>
      <w:commentRangeStart w:id="190"/>
      <w:r w:rsidR="00A263A2" w:rsidRPr="00A263A2">
        <w:t>Recommendations</w:t>
      </w:r>
      <w:bookmarkEnd w:id="189"/>
      <w:commentRangeEnd w:id="190"/>
      <w:r w:rsidR="00FC1199">
        <w:rPr>
          <w:rStyle w:val="CommentReference"/>
          <w:rFonts w:asciiTheme="minorHAnsi" w:eastAsiaTheme="minorHAnsi" w:hAnsiTheme="minorHAnsi" w:cstheme="minorBidi"/>
          <w:color w:val="auto"/>
        </w:rPr>
        <w:commentReference w:id="190"/>
      </w:r>
    </w:p>
    <w:p w14:paraId="4E831DE5" w14:textId="77777777" w:rsidR="00A263A2" w:rsidRPr="00A263A2" w:rsidRDefault="00A263A2" w:rsidP="00A263A2">
      <w:pPr>
        <w:pStyle w:val="Heading2"/>
      </w:pPr>
      <w:bookmarkStart w:id="191" w:name="_Toc164099988"/>
      <w:r w:rsidRPr="00A263A2">
        <w:t>9.1 Enhancements for PyAdventures</w:t>
      </w:r>
      <w:bookmarkEnd w:id="191"/>
    </w:p>
    <w:p w14:paraId="12C1C7FE" w14:textId="24D8A84E" w:rsidR="00A263A2" w:rsidRPr="00A263A2" w:rsidRDefault="00A263A2" w:rsidP="006B12A3">
      <w:pPr>
        <w:spacing w:line="360" w:lineRule="auto"/>
        <w:ind w:left="720"/>
        <w:rPr>
          <w:rFonts w:ascii="Work Sans" w:hAnsi="Work Sans"/>
          <w:sz w:val="24"/>
          <w:szCs w:val="24"/>
        </w:rPr>
      </w:pPr>
      <w:r w:rsidRPr="00A263A2">
        <w:rPr>
          <w:rFonts w:ascii="Work Sans" w:hAnsi="Work Sans"/>
          <w:sz w:val="24"/>
          <w:szCs w:val="24"/>
        </w:rPr>
        <w:t xml:space="preserve">Future improvements to "PyAdventures" should prioritise the completion of the options menu </w:t>
      </w:r>
      <w:proofErr w:type="gramStart"/>
      <w:r w:rsidRPr="00A263A2">
        <w:rPr>
          <w:rFonts w:ascii="Work Sans" w:hAnsi="Work Sans"/>
          <w:sz w:val="24"/>
          <w:szCs w:val="24"/>
        </w:rPr>
        <w:t>in order to</w:t>
      </w:r>
      <w:proofErr w:type="gramEnd"/>
      <w:r w:rsidRPr="00A263A2">
        <w:rPr>
          <w:rFonts w:ascii="Work Sans" w:hAnsi="Work Sans"/>
          <w:sz w:val="24"/>
          <w:szCs w:val="24"/>
        </w:rPr>
        <w:t xml:space="preserve"> improve user accessibility and adaptability. The menu should contain the following items:</w:t>
      </w:r>
    </w:p>
    <w:p w14:paraId="2F220B9B" w14:textId="039FFD11" w:rsidR="00A263A2" w:rsidRPr="00A263A2" w:rsidRDefault="00A263A2" w:rsidP="006B12A3">
      <w:pPr>
        <w:spacing w:line="360" w:lineRule="auto"/>
        <w:ind w:left="720"/>
        <w:rPr>
          <w:rFonts w:ascii="Work Sans" w:hAnsi="Work Sans"/>
          <w:sz w:val="24"/>
          <w:szCs w:val="24"/>
        </w:rPr>
      </w:pPr>
      <w:r w:rsidRPr="00A263A2">
        <w:rPr>
          <w:rFonts w:ascii="Work Sans" w:hAnsi="Work Sans"/>
          <w:sz w:val="24"/>
          <w:szCs w:val="24"/>
        </w:rPr>
        <w:t xml:space="preserve">Audio controls </w:t>
      </w:r>
      <w:ins w:id="192" w:author="Y Arafa" w:date="2024-04-17T20:38:00Z">
        <w:r w:rsidR="00A80D93">
          <w:rPr>
            <w:rFonts w:ascii="Work Sans" w:hAnsi="Work Sans"/>
            <w:sz w:val="24"/>
            <w:szCs w:val="24"/>
          </w:rPr>
          <w:t xml:space="preserve">are </w:t>
        </w:r>
      </w:ins>
      <w:r w:rsidRPr="00A263A2">
        <w:rPr>
          <w:rFonts w:ascii="Work Sans" w:hAnsi="Work Sans"/>
          <w:sz w:val="24"/>
          <w:szCs w:val="24"/>
        </w:rPr>
        <w:t>designed to accommodate users with varying auditory requirements.</w:t>
      </w:r>
    </w:p>
    <w:p w14:paraId="4823F2DA" w14:textId="77777777" w:rsidR="00A263A2" w:rsidRDefault="00A263A2" w:rsidP="006B12A3">
      <w:pPr>
        <w:spacing w:line="360" w:lineRule="auto"/>
        <w:ind w:left="720"/>
        <w:rPr>
          <w:rFonts w:ascii="Work Sans" w:hAnsi="Work Sans"/>
          <w:sz w:val="24"/>
          <w:szCs w:val="24"/>
        </w:rPr>
      </w:pPr>
      <w:r w:rsidRPr="00A263A2">
        <w:rPr>
          <w:rFonts w:ascii="Work Sans" w:hAnsi="Work Sans"/>
          <w:sz w:val="24"/>
          <w:szCs w:val="24"/>
        </w:rPr>
        <w:t>Incorporating the originally intended elements, such as potions and scrolls that may be interacted with, could further improve the complexity of the gameplay, resulting in a more dynamic and captivating learning experience.</w:t>
      </w:r>
    </w:p>
    <w:p w14:paraId="33B2AB68" w14:textId="611E41DA" w:rsidR="000A65C8" w:rsidRDefault="000A65C8" w:rsidP="006B12A3">
      <w:pPr>
        <w:spacing w:line="360" w:lineRule="auto"/>
        <w:ind w:left="720"/>
        <w:rPr>
          <w:rFonts w:ascii="Work Sans" w:hAnsi="Work Sans"/>
          <w:sz w:val="24"/>
          <w:szCs w:val="24"/>
        </w:rPr>
      </w:pPr>
      <w:r w:rsidRPr="000A65C8">
        <w:rPr>
          <w:rFonts w:ascii="Work Sans" w:hAnsi="Work Sans"/>
          <w:sz w:val="24"/>
          <w:szCs w:val="24"/>
        </w:rPr>
        <w:t xml:space="preserve">Based on the findings of </w:t>
      </w:r>
      <w:proofErr w:type="spellStart"/>
      <w:r w:rsidRPr="000A65C8">
        <w:rPr>
          <w:rFonts w:ascii="Work Sans" w:hAnsi="Work Sans"/>
          <w:sz w:val="24"/>
          <w:szCs w:val="24"/>
        </w:rPr>
        <w:t>Smiderle</w:t>
      </w:r>
      <w:proofErr w:type="spellEnd"/>
      <w:r w:rsidRPr="000A65C8">
        <w:rPr>
          <w:rFonts w:ascii="Work Sans" w:hAnsi="Work Sans"/>
          <w:sz w:val="24"/>
          <w:szCs w:val="24"/>
        </w:rPr>
        <w:t xml:space="preserve"> et al. (2020), it is recommended for "PyAdventures" to include elements like adaptable difficulty levels and personalised feedback systems, </w:t>
      </w:r>
      <w:proofErr w:type="gramStart"/>
      <w:r w:rsidRPr="000A65C8">
        <w:rPr>
          <w:rFonts w:ascii="Work Sans" w:hAnsi="Work Sans"/>
          <w:sz w:val="24"/>
          <w:szCs w:val="24"/>
        </w:rPr>
        <w:t>taking into account</w:t>
      </w:r>
      <w:proofErr w:type="gramEnd"/>
      <w:r w:rsidRPr="000A65C8">
        <w:rPr>
          <w:rFonts w:ascii="Work Sans" w:hAnsi="Work Sans"/>
          <w:sz w:val="24"/>
          <w:szCs w:val="24"/>
        </w:rPr>
        <w:t xml:space="preserve"> the varying effects of gamification. The objective of these improvements should be to adapt the gaming experience in real-time to accommodate the unique learning speeds and preferences of </w:t>
      </w:r>
      <w:proofErr w:type="gramStart"/>
      <w:r w:rsidRPr="000A65C8">
        <w:rPr>
          <w:rFonts w:ascii="Work Sans" w:hAnsi="Work Sans"/>
          <w:sz w:val="24"/>
          <w:szCs w:val="24"/>
        </w:rPr>
        <w:t>each individual</w:t>
      </w:r>
      <w:proofErr w:type="gramEnd"/>
      <w:r w:rsidRPr="000A65C8">
        <w:rPr>
          <w:rFonts w:ascii="Work Sans" w:hAnsi="Work Sans"/>
          <w:sz w:val="24"/>
          <w:szCs w:val="24"/>
        </w:rPr>
        <w:t>, hence improving the educational effectiveness for a wide range of learners.</w:t>
      </w:r>
    </w:p>
    <w:p w14:paraId="457A0A8C" w14:textId="63EE238B" w:rsidR="004B2C1A" w:rsidRPr="004B2C1A" w:rsidRDefault="004B2C1A" w:rsidP="006B12A3">
      <w:pPr>
        <w:spacing w:line="360" w:lineRule="auto"/>
        <w:ind w:left="720"/>
        <w:rPr>
          <w:rFonts w:ascii="Work Sans" w:hAnsi="Work Sans"/>
          <w:sz w:val="24"/>
          <w:szCs w:val="24"/>
        </w:rPr>
      </w:pPr>
      <w:r w:rsidRPr="004B2C1A">
        <w:rPr>
          <w:rFonts w:ascii="Work Sans" w:hAnsi="Work Sans"/>
          <w:sz w:val="24"/>
          <w:szCs w:val="24"/>
        </w:rPr>
        <w:t xml:space="preserve">Implement additional adaptive learning functionalities that dynamically modify the level of difficulty in tasks, </w:t>
      </w:r>
      <w:del w:id="193" w:author="Y Arafa" w:date="2024-04-17T20:39:00Z">
        <w:r w:rsidRPr="004B2C1A" w:rsidDel="00A80D93">
          <w:rPr>
            <w:rFonts w:ascii="Work Sans" w:hAnsi="Work Sans"/>
            <w:sz w:val="24"/>
            <w:szCs w:val="24"/>
          </w:rPr>
          <w:delText>taking into account</w:delText>
        </w:r>
      </w:del>
      <w:ins w:id="194" w:author="Y Arafa" w:date="2024-04-17T20:39:00Z">
        <w:r w:rsidR="00A80D93" w:rsidRPr="004B2C1A">
          <w:rPr>
            <w:rFonts w:ascii="Work Sans" w:hAnsi="Work Sans"/>
            <w:sz w:val="24"/>
            <w:szCs w:val="24"/>
          </w:rPr>
          <w:t>considering</w:t>
        </w:r>
      </w:ins>
      <w:r w:rsidRPr="004B2C1A">
        <w:rPr>
          <w:rFonts w:ascii="Work Sans" w:hAnsi="Work Sans"/>
          <w:sz w:val="24"/>
          <w:szCs w:val="24"/>
        </w:rPr>
        <w:t xml:space="preserve"> the player's progress and success in quizzes. This adjustability guarantees that students are neither under-stimulated nor overburdened.</w:t>
      </w:r>
    </w:p>
    <w:p w14:paraId="15B37E82" w14:textId="5B2DBFBA" w:rsidR="004B2C1A" w:rsidRPr="004B2C1A" w:rsidRDefault="004B2C1A" w:rsidP="006B12A3">
      <w:pPr>
        <w:spacing w:line="360" w:lineRule="auto"/>
        <w:ind w:left="720"/>
        <w:rPr>
          <w:rFonts w:ascii="Work Sans" w:hAnsi="Work Sans"/>
          <w:sz w:val="24"/>
          <w:szCs w:val="24"/>
        </w:rPr>
      </w:pPr>
      <w:r w:rsidRPr="004B2C1A">
        <w:rPr>
          <w:rFonts w:ascii="Work Sans" w:hAnsi="Work Sans"/>
          <w:sz w:val="24"/>
          <w:szCs w:val="24"/>
        </w:rPr>
        <w:t>Creating a modular course within the game that offers students the opportunity to select courses that align with their unique interests, so enhancing the personalised and engaging nature of the learning experience.</w:t>
      </w:r>
    </w:p>
    <w:p w14:paraId="1DF7125D" w14:textId="2FB866F0" w:rsidR="004B2C1A" w:rsidRDefault="004B2C1A" w:rsidP="006B12A3">
      <w:pPr>
        <w:spacing w:line="360" w:lineRule="auto"/>
        <w:ind w:left="720"/>
        <w:rPr>
          <w:rFonts w:ascii="Work Sans" w:hAnsi="Work Sans"/>
          <w:sz w:val="24"/>
          <w:szCs w:val="24"/>
        </w:rPr>
      </w:pPr>
      <w:r w:rsidRPr="004B2C1A">
        <w:rPr>
          <w:rFonts w:ascii="Work Sans" w:hAnsi="Work Sans"/>
          <w:sz w:val="24"/>
          <w:szCs w:val="24"/>
        </w:rPr>
        <w:t xml:space="preserve">Developing and include system measures that prohibit and identify common cheating techniques, so guaranteeing that players </w:t>
      </w:r>
      <w:del w:id="195" w:author="Y Arafa" w:date="2024-04-17T20:39:00Z">
        <w:r w:rsidRPr="004B2C1A" w:rsidDel="00A80D93">
          <w:rPr>
            <w:rFonts w:ascii="Work Sans" w:hAnsi="Work Sans"/>
            <w:sz w:val="24"/>
            <w:szCs w:val="24"/>
          </w:rPr>
          <w:delText xml:space="preserve">interact </w:delText>
        </w:r>
        <w:r w:rsidRPr="004B2C1A" w:rsidDel="00A80D93">
          <w:rPr>
            <w:rFonts w:ascii="Work Sans" w:hAnsi="Work Sans"/>
            <w:sz w:val="24"/>
            <w:szCs w:val="24"/>
          </w:rPr>
          <w:lastRenderedPageBreak/>
          <w:delText>with the material in a genuine manner</w:delText>
        </w:r>
      </w:del>
      <w:ins w:id="196" w:author="Y Arafa" w:date="2024-04-17T20:39:00Z">
        <w:r w:rsidR="00A80D93">
          <w:rPr>
            <w:rFonts w:ascii="Work Sans" w:hAnsi="Work Sans"/>
            <w:sz w:val="24"/>
            <w:szCs w:val="24"/>
          </w:rPr>
          <w:t>genuinely interact with the material</w:t>
        </w:r>
      </w:ins>
      <w:r w:rsidRPr="004B2C1A">
        <w:rPr>
          <w:rFonts w:ascii="Work Sans" w:hAnsi="Work Sans"/>
          <w:sz w:val="24"/>
          <w:szCs w:val="24"/>
        </w:rPr>
        <w:t>.</w:t>
      </w:r>
    </w:p>
    <w:p w14:paraId="35EBC564" w14:textId="1A84D6DB" w:rsidR="004B2C1A" w:rsidRPr="004B2C1A" w:rsidRDefault="004B2C1A" w:rsidP="006B12A3">
      <w:pPr>
        <w:spacing w:line="360" w:lineRule="auto"/>
        <w:ind w:left="720"/>
        <w:rPr>
          <w:rFonts w:ascii="Work Sans" w:hAnsi="Work Sans"/>
          <w:sz w:val="24"/>
          <w:szCs w:val="24"/>
        </w:rPr>
      </w:pPr>
      <w:r w:rsidRPr="004B2C1A">
        <w:rPr>
          <w:rFonts w:ascii="Work Sans" w:hAnsi="Work Sans"/>
          <w:sz w:val="24"/>
          <w:szCs w:val="24"/>
        </w:rPr>
        <w:t xml:space="preserve">Employing distinct problem sets for individual players wherever possible, so </w:t>
      </w:r>
      <w:del w:id="197" w:author="Y Arafa" w:date="2024-04-17T20:39:00Z">
        <w:r w:rsidRPr="004B2C1A" w:rsidDel="00A80D93">
          <w:rPr>
            <w:rFonts w:ascii="Work Sans" w:hAnsi="Work Sans"/>
            <w:sz w:val="24"/>
            <w:szCs w:val="24"/>
          </w:rPr>
          <w:delText xml:space="preserve">diminishing </w:delText>
        </w:r>
      </w:del>
      <w:ins w:id="198" w:author="Y Arafa" w:date="2024-04-17T20:39:00Z">
        <w:r w:rsidR="00A80D93">
          <w:rPr>
            <w:rFonts w:ascii="Work Sans" w:hAnsi="Work Sans"/>
            <w:sz w:val="24"/>
            <w:szCs w:val="24"/>
          </w:rPr>
          <w:t>diminishes</w:t>
        </w:r>
        <w:r w:rsidR="00A80D93" w:rsidRPr="004B2C1A">
          <w:rPr>
            <w:rFonts w:ascii="Work Sans" w:hAnsi="Work Sans"/>
            <w:sz w:val="24"/>
            <w:szCs w:val="24"/>
          </w:rPr>
          <w:t xml:space="preserve"> </w:t>
        </w:r>
      </w:ins>
      <w:r w:rsidRPr="004B2C1A">
        <w:rPr>
          <w:rFonts w:ascii="Work Sans" w:hAnsi="Work Sans"/>
          <w:sz w:val="24"/>
          <w:szCs w:val="24"/>
        </w:rPr>
        <w:t>the effectiveness of solution sharing and encouraging genuine problem-solving.</w:t>
      </w:r>
    </w:p>
    <w:p w14:paraId="31006C0A" w14:textId="77777777" w:rsidR="004B2C1A" w:rsidRPr="004B2C1A" w:rsidRDefault="004B2C1A" w:rsidP="006B12A3">
      <w:pPr>
        <w:spacing w:line="360" w:lineRule="auto"/>
        <w:ind w:left="720"/>
        <w:rPr>
          <w:rFonts w:ascii="Work Sans" w:hAnsi="Work Sans"/>
          <w:sz w:val="24"/>
          <w:szCs w:val="24"/>
        </w:rPr>
      </w:pPr>
      <w:r w:rsidRPr="004B2C1A">
        <w:rPr>
          <w:rFonts w:ascii="Work Sans" w:hAnsi="Work Sans"/>
          <w:sz w:val="24"/>
          <w:szCs w:val="24"/>
        </w:rPr>
        <w:t>Providing students who successfully finish the fundamental course content with the option to engage in "expert-level" challenges or extensions, allowing them to delve deeper into the subject matter without excessively burdening the primary educational experience.</w:t>
      </w:r>
    </w:p>
    <w:p w14:paraId="783D85E2" w14:textId="77777777" w:rsidR="004B2C1A" w:rsidRPr="004B2C1A" w:rsidRDefault="004B2C1A" w:rsidP="006B12A3">
      <w:pPr>
        <w:spacing w:line="360" w:lineRule="auto"/>
        <w:ind w:left="720"/>
        <w:rPr>
          <w:rFonts w:ascii="Work Sans" w:hAnsi="Work Sans"/>
          <w:sz w:val="24"/>
          <w:szCs w:val="24"/>
        </w:rPr>
      </w:pPr>
      <w:r w:rsidRPr="004B2C1A">
        <w:rPr>
          <w:rFonts w:ascii="Work Sans" w:hAnsi="Work Sans"/>
          <w:sz w:val="24"/>
          <w:szCs w:val="24"/>
        </w:rPr>
        <w:t>Organising community activities or competitions that motivate gamers to utilise Python in new and inventive manners, cultivating a more profound affinity with the subject matter.</w:t>
      </w:r>
    </w:p>
    <w:p w14:paraId="7E9A34C4" w14:textId="472B9EC4" w:rsidR="004B2C1A" w:rsidRPr="004B2C1A" w:rsidRDefault="004B2C1A" w:rsidP="006B12A3">
      <w:pPr>
        <w:spacing w:line="360" w:lineRule="auto"/>
        <w:ind w:left="720"/>
        <w:rPr>
          <w:rFonts w:ascii="Work Sans" w:hAnsi="Work Sans"/>
          <w:sz w:val="24"/>
          <w:szCs w:val="24"/>
        </w:rPr>
      </w:pPr>
      <w:r w:rsidRPr="004B2C1A">
        <w:rPr>
          <w:rFonts w:ascii="Work Sans" w:hAnsi="Work Sans"/>
          <w:sz w:val="24"/>
          <w:szCs w:val="24"/>
        </w:rPr>
        <w:t xml:space="preserve">Feedback mechanisms are processes that allow for the collection and analysis of information </w:t>
      </w:r>
      <w:proofErr w:type="gramStart"/>
      <w:r w:rsidRPr="004B2C1A">
        <w:rPr>
          <w:rFonts w:ascii="Work Sans" w:hAnsi="Work Sans"/>
          <w:sz w:val="24"/>
          <w:szCs w:val="24"/>
        </w:rPr>
        <w:t>in order to</w:t>
      </w:r>
      <w:proofErr w:type="gramEnd"/>
      <w:r w:rsidRPr="004B2C1A">
        <w:rPr>
          <w:rFonts w:ascii="Work Sans" w:hAnsi="Work Sans"/>
          <w:sz w:val="24"/>
          <w:szCs w:val="24"/>
        </w:rPr>
        <w:t xml:space="preserve"> make improvements. Continuous improvement refers to the ongoing effort to enhance and refine a system or process.</w:t>
      </w:r>
    </w:p>
    <w:p w14:paraId="7CE7449A" w14:textId="77777777" w:rsidR="004B2C1A" w:rsidRPr="004B2C1A" w:rsidRDefault="004B2C1A" w:rsidP="006B12A3">
      <w:pPr>
        <w:spacing w:line="360" w:lineRule="auto"/>
        <w:ind w:left="720"/>
        <w:rPr>
          <w:rFonts w:ascii="Work Sans" w:hAnsi="Work Sans"/>
          <w:sz w:val="24"/>
          <w:szCs w:val="24"/>
        </w:rPr>
      </w:pPr>
      <w:r w:rsidRPr="004B2C1A">
        <w:rPr>
          <w:rFonts w:ascii="Work Sans" w:hAnsi="Work Sans"/>
          <w:sz w:val="24"/>
          <w:szCs w:val="24"/>
        </w:rPr>
        <w:t>Implementing a comprehensive feedback mechanism within the game that allows users to effortlessly report glitches, propose enhancements, or offer instructional input.</w:t>
      </w:r>
    </w:p>
    <w:p w14:paraId="26288238" w14:textId="7D3B2961" w:rsidR="00A263A2" w:rsidRPr="00A263A2" w:rsidRDefault="004B2C1A" w:rsidP="006B12A3">
      <w:pPr>
        <w:spacing w:line="360" w:lineRule="auto"/>
        <w:ind w:left="720"/>
        <w:rPr>
          <w:rFonts w:ascii="Work Sans" w:hAnsi="Work Sans"/>
          <w:sz w:val="24"/>
          <w:szCs w:val="24"/>
        </w:rPr>
      </w:pPr>
      <w:r w:rsidRPr="004B2C1A">
        <w:rPr>
          <w:rFonts w:ascii="Work Sans" w:hAnsi="Work Sans"/>
          <w:sz w:val="24"/>
          <w:szCs w:val="24"/>
        </w:rPr>
        <w:t>Consistently refresh the game material to align with the most recent advancements in Python and instructional methodologies, ensuring that the learning environment remains up-to-date and relevant.</w:t>
      </w:r>
    </w:p>
    <w:p w14:paraId="7B185CD5" w14:textId="77777777" w:rsidR="00A263A2" w:rsidRPr="00A263A2" w:rsidRDefault="00A263A2" w:rsidP="006B12A3">
      <w:pPr>
        <w:pStyle w:val="Heading2"/>
        <w:ind w:left="720"/>
      </w:pPr>
      <w:bookmarkStart w:id="199" w:name="_Toc164099989"/>
      <w:r w:rsidRPr="00A263A2">
        <w:t>9.2 Future Research Directions</w:t>
      </w:r>
      <w:bookmarkEnd w:id="199"/>
    </w:p>
    <w:p w14:paraId="70AE43F3" w14:textId="77777777" w:rsidR="00A263A2" w:rsidRDefault="00A263A2" w:rsidP="006B12A3">
      <w:pPr>
        <w:spacing w:line="360" w:lineRule="auto"/>
        <w:ind w:left="720"/>
        <w:rPr>
          <w:rFonts w:ascii="Work Sans" w:hAnsi="Work Sans"/>
          <w:sz w:val="24"/>
          <w:szCs w:val="24"/>
        </w:rPr>
      </w:pPr>
      <w:r w:rsidRPr="00A263A2">
        <w:rPr>
          <w:rFonts w:ascii="Work Sans" w:hAnsi="Work Sans"/>
          <w:sz w:val="24"/>
          <w:szCs w:val="24"/>
        </w:rPr>
        <w:t>Additional investigation might examine the influence of a more extensive choices menu on educational achievements and user contentment. Studies might also evaluate the effectiveness of additional gamification aspects by comparing the standard version of the game to an upgraded version that has all intended interactive features.</w:t>
      </w:r>
    </w:p>
    <w:p w14:paraId="6871A2C2" w14:textId="010EFAF9" w:rsidR="00A263A2" w:rsidRDefault="002356D7" w:rsidP="006B12A3">
      <w:pPr>
        <w:spacing w:line="360" w:lineRule="auto"/>
        <w:ind w:left="720"/>
        <w:rPr>
          <w:rFonts w:ascii="Work Sans" w:hAnsi="Work Sans"/>
          <w:sz w:val="24"/>
          <w:szCs w:val="24"/>
        </w:rPr>
      </w:pPr>
      <w:r w:rsidRPr="002356D7">
        <w:rPr>
          <w:rFonts w:ascii="Work Sans" w:hAnsi="Work Sans"/>
          <w:sz w:val="24"/>
          <w:szCs w:val="24"/>
        </w:rPr>
        <w:lastRenderedPageBreak/>
        <w:t>According to the systematic assessment of gamification's effects on education, future versions of 'PyAdventures' should investigate more detailed feedback systems and improve session limitations to better suit various learning styles. In addition, future study might explore the circumstances in which customised feedback may have a greater impact, perhaps resulting in more individualised and adaptable learning experiences.</w:t>
      </w:r>
    </w:p>
    <w:p w14:paraId="53893421" w14:textId="273AC1FC" w:rsidR="000A65C8" w:rsidRDefault="000A65C8" w:rsidP="006B12A3">
      <w:pPr>
        <w:spacing w:line="360" w:lineRule="auto"/>
        <w:ind w:left="720"/>
        <w:rPr>
          <w:rFonts w:ascii="Work Sans" w:hAnsi="Work Sans"/>
          <w:sz w:val="24"/>
          <w:szCs w:val="24"/>
        </w:rPr>
      </w:pPr>
      <w:r w:rsidRPr="000A65C8">
        <w:rPr>
          <w:rFonts w:ascii="Work Sans" w:hAnsi="Work Sans"/>
          <w:sz w:val="24"/>
          <w:szCs w:val="24"/>
        </w:rPr>
        <w:t>Additional research is required to examine the enduring impacts of tailored gamification on educational achievements in "PyAdventures." Additional gamification features should be evaluated to ascertain their influence on various learner profiles. Future versions of "PyAdventures" might use advanced gamification approaches, based on the successful strategies outlined in "Play Hard, Study Hard," to enhance engagement and promote educational achievement.</w:t>
      </w:r>
    </w:p>
    <w:p w14:paraId="04E9633B" w14:textId="1939D2D4" w:rsidR="00656B3D" w:rsidRDefault="00656B3D" w:rsidP="006B12A3">
      <w:pPr>
        <w:spacing w:line="360" w:lineRule="auto"/>
        <w:ind w:left="720"/>
        <w:rPr>
          <w:rFonts w:ascii="Work Sans" w:hAnsi="Work Sans"/>
          <w:sz w:val="24"/>
          <w:szCs w:val="24"/>
        </w:rPr>
      </w:pPr>
      <w:r w:rsidRPr="00656B3D">
        <w:rPr>
          <w:rFonts w:ascii="Work Sans" w:hAnsi="Work Sans"/>
          <w:sz w:val="24"/>
          <w:szCs w:val="24"/>
        </w:rPr>
        <w:t xml:space="preserve">Based on the achievements documented by </w:t>
      </w:r>
      <w:commentRangeStart w:id="200"/>
      <w:r w:rsidRPr="00656B3D">
        <w:rPr>
          <w:rFonts w:ascii="Work Sans" w:hAnsi="Work Sans"/>
          <w:sz w:val="24"/>
          <w:szCs w:val="24"/>
        </w:rPr>
        <w:t>Öztürk and Korkmaz</w:t>
      </w:r>
      <w:commentRangeEnd w:id="200"/>
      <w:r w:rsidR="00FC1199">
        <w:rPr>
          <w:rStyle w:val="CommentReference"/>
        </w:rPr>
        <w:commentReference w:id="200"/>
      </w:r>
      <w:r w:rsidRPr="00656B3D">
        <w:rPr>
          <w:rFonts w:ascii="Work Sans" w:hAnsi="Work Sans"/>
          <w:sz w:val="24"/>
          <w:szCs w:val="24"/>
        </w:rPr>
        <w:t xml:space="preserve">, it is advised that "PyAdventures" enhances its gamification tactics by including additional components that foster collaborative learning. To further increase the educational value of the game, it would be beneficial to incorporate comparable methods, such as team-based challenges or multiplayer situations, that require learners to interact </w:t>
      </w:r>
      <w:proofErr w:type="gramStart"/>
      <w:r w:rsidRPr="00656B3D">
        <w:rPr>
          <w:rFonts w:ascii="Work Sans" w:hAnsi="Work Sans"/>
          <w:sz w:val="24"/>
          <w:szCs w:val="24"/>
        </w:rPr>
        <w:t>in order to</w:t>
      </w:r>
      <w:proofErr w:type="gramEnd"/>
      <w:r w:rsidRPr="00656B3D">
        <w:rPr>
          <w:rFonts w:ascii="Work Sans" w:hAnsi="Work Sans"/>
          <w:sz w:val="24"/>
          <w:szCs w:val="24"/>
        </w:rPr>
        <w:t xml:space="preserve"> solve difficulties. This is supported by the considerable improvement in cooperative abilities shown in the research. Furthermore, these tactics are in accordance with constructivist learning theories that promote active engagement and social collaboration in the learning process.</w:t>
      </w:r>
    </w:p>
    <w:p w14:paraId="2CA2CD48" w14:textId="77777777" w:rsidR="000214C9" w:rsidRPr="000214C9" w:rsidRDefault="000214C9" w:rsidP="006B12A3">
      <w:pPr>
        <w:spacing w:line="360" w:lineRule="auto"/>
        <w:ind w:left="720"/>
        <w:rPr>
          <w:rFonts w:ascii="Work Sans" w:hAnsi="Work Sans"/>
          <w:sz w:val="24"/>
          <w:szCs w:val="24"/>
        </w:rPr>
      </w:pPr>
      <w:r w:rsidRPr="000214C9">
        <w:rPr>
          <w:rFonts w:ascii="Work Sans" w:hAnsi="Work Sans"/>
          <w:sz w:val="24"/>
          <w:szCs w:val="24"/>
        </w:rPr>
        <w:t>Development of Moderation Tools</w:t>
      </w:r>
    </w:p>
    <w:p w14:paraId="2144A10F" w14:textId="6ADD7E35" w:rsidR="000214C9" w:rsidRPr="000214C9" w:rsidRDefault="000214C9" w:rsidP="006B12A3">
      <w:pPr>
        <w:spacing w:line="360" w:lineRule="auto"/>
        <w:ind w:left="720"/>
        <w:rPr>
          <w:rFonts w:ascii="Work Sans" w:hAnsi="Work Sans"/>
          <w:sz w:val="24"/>
          <w:szCs w:val="24"/>
        </w:rPr>
      </w:pPr>
      <w:r w:rsidRPr="000214C9">
        <w:rPr>
          <w:rFonts w:ascii="Work Sans" w:hAnsi="Work Sans"/>
          <w:sz w:val="24"/>
          <w:szCs w:val="24"/>
        </w:rPr>
        <w:t xml:space="preserve">Considering the implementation of in-game functionalities that promote moderation and effective time management, making use of insights from Wright's research. Possible features might encompass pop-ups or gameplay mechanisms that restrict the duration of </w:t>
      </w:r>
      <w:r w:rsidRPr="000214C9">
        <w:rPr>
          <w:rFonts w:ascii="Work Sans" w:hAnsi="Work Sans"/>
          <w:sz w:val="24"/>
          <w:szCs w:val="24"/>
        </w:rPr>
        <w:lastRenderedPageBreak/>
        <w:t>gameplay according to academic timetables or incorporate actual academic due dates into the game.</w:t>
      </w:r>
    </w:p>
    <w:p w14:paraId="60E375EB" w14:textId="77777777" w:rsidR="000214C9" w:rsidRPr="000214C9" w:rsidRDefault="000214C9" w:rsidP="006B12A3">
      <w:pPr>
        <w:spacing w:line="360" w:lineRule="auto"/>
        <w:ind w:left="720"/>
        <w:rPr>
          <w:rFonts w:ascii="Work Sans" w:hAnsi="Work Sans"/>
          <w:sz w:val="24"/>
          <w:szCs w:val="24"/>
        </w:rPr>
      </w:pPr>
      <w:r w:rsidRPr="000214C9">
        <w:rPr>
          <w:rFonts w:ascii="Work Sans" w:hAnsi="Work Sans"/>
          <w:sz w:val="24"/>
          <w:szCs w:val="24"/>
        </w:rPr>
        <w:t>Enhancing the effectiveness of gamification strategies</w:t>
      </w:r>
    </w:p>
    <w:p w14:paraId="01F20EC2" w14:textId="26C4E69E" w:rsidR="000214C9" w:rsidRPr="00A263A2" w:rsidRDefault="000214C9" w:rsidP="006B12A3">
      <w:pPr>
        <w:spacing w:line="360" w:lineRule="auto"/>
        <w:ind w:left="720"/>
        <w:rPr>
          <w:rFonts w:ascii="Work Sans" w:hAnsi="Work Sans"/>
          <w:sz w:val="24"/>
          <w:szCs w:val="24"/>
        </w:rPr>
      </w:pPr>
      <w:r w:rsidRPr="000214C9">
        <w:rPr>
          <w:rFonts w:ascii="Work Sans" w:hAnsi="Work Sans"/>
          <w:sz w:val="24"/>
          <w:szCs w:val="24"/>
        </w:rPr>
        <w:t xml:space="preserve">Employing the research conducted by Kim and Castelli, propose improvements to "PyAdventures" that prioritise immediate and significant gamification tactics. </w:t>
      </w:r>
      <w:proofErr w:type="gramStart"/>
      <w:r w:rsidRPr="000214C9">
        <w:rPr>
          <w:rFonts w:ascii="Work Sans" w:hAnsi="Work Sans"/>
          <w:sz w:val="24"/>
          <w:szCs w:val="24"/>
        </w:rPr>
        <w:t>Take into account</w:t>
      </w:r>
      <w:proofErr w:type="gramEnd"/>
      <w:r w:rsidRPr="000214C9">
        <w:rPr>
          <w:rFonts w:ascii="Work Sans" w:hAnsi="Work Sans"/>
          <w:sz w:val="24"/>
          <w:szCs w:val="24"/>
        </w:rPr>
        <w:t xml:space="preserve"> the integration of digital badges, leaderboards, and other incentive features that have been proven to significantly enhance engagement and encourage educational achievement.</w:t>
      </w:r>
    </w:p>
    <w:p w14:paraId="6A7DD274" w14:textId="77777777" w:rsidR="00A263A2" w:rsidRPr="00A263A2" w:rsidRDefault="00A263A2" w:rsidP="006B12A3">
      <w:pPr>
        <w:pStyle w:val="Heading2"/>
        <w:ind w:left="720"/>
      </w:pPr>
      <w:bookmarkStart w:id="201" w:name="_Toc164099990"/>
      <w:r w:rsidRPr="00A263A2">
        <w:t>9.3 Potential Applications</w:t>
      </w:r>
      <w:bookmarkEnd w:id="201"/>
    </w:p>
    <w:p w14:paraId="615062C0" w14:textId="77FF8E25" w:rsidR="006203A9" w:rsidRDefault="00A263A2" w:rsidP="006B12A3">
      <w:pPr>
        <w:spacing w:line="360" w:lineRule="auto"/>
        <w:ind w:left="720"/>
        <w:rPr>
          <w:rFonts w:ascii="Work Sans" w:hAnsi="Work Sans"/>
          <w:sz w:val="24"/>
          <w:szCs w:val="24"/>
        </w:rPr>
      </w:pPr>
      <w:r w:rsidRPr="00A263A2">
        <w:rPr>
          <w:rFonts w:ascii="Work Sans" w:hAnsi="Work Sans"/>
          <w:sz w:val="24"/>
          <w:szCs w:val="24"/>
        </w:rPr>
        <w:t>Expanding the functionality of "PyAdventures" through the addition of a comprehensive options menu and introducing other game elements has the potential to greatly broaden its usefulness in educational environments. The game has the potential to be modified for educational purposes in schools, coding boot camps, and online platforms. It can serve as a versatile and inclusive learning tool that can be customised to cater to various learning styles and requirements.</w:t>
      </w:r>
    </w:p>
    <w:p w14:paraId="51FE5985" w14:textId="08851797" w:rsidR="00DE6F25" w:rsidRPr="00DE6F25" w:rsidRDefault="00DE6F25" w:rsidP="006B12A3">
      <w:pPr>
        <w:spacing w:line="360" w:lineRule="auto"/>
        <w:ind w:left="720"/>
        <w:rPr>
          <w:rFonts w:ascii="Work Sans" w:hAnsi="Work Sans"/>
          <w:sz w:val="24"/>
          <w:szCs w:val="24"/>
        </w:rPr>
      </w:pPr>
      <w:r w:rsidRPr="00DE6F25">
        <w:rPr>
          <w:rFonts w:ascii="Work Sans" w:hAnsi="Work Sans"/>
          <w:sz w:val="24"/>
          <w:szCs w:val="24"/>
        </w:rPr>
        <w:t>Strategic Enhancements for 'PyAdventures'</w:t>
      </w:r>
      <w:r>
        <w:rPr>
          <w:rFonts w:ascii="Work Sans" w:hAnsi="Work Sans"/>
          <w:sz w:val="24"/>
          <w:szCs w:val="24"/>
        </w:rPr>
        <w:t>:</w:t>
      </w:r>
    </w:p>
    <w:p w14:paraId="04DD5E7E" w14:textId="2C18E5F7" w:rsidR="00DE6F25" w:rsidRPr="00DE6F25" w:rsidRDefault="00DE6F25" w:rsidP="006B12A3">
      <w:pPr>
        <w:spacing w:line="360" w:lineRule="auto"/>
        <w:ind w:left="720"/>
        <w:rPr>
          <w:rFonts w:ascii="Work Sans" w:hAnsi="Work Sans"/>
          <w:sz w:val="24"/>
          <w:szCs w:val="24"/>
        </w:rPr>
      </w:pPr>
      <w:r w:rsidRPr="00DE6F25">
        <w:rPr>
          <w:rFonts w:ascii="Work Sans" w:hAnsi="Work Sans"/>
          <w:sz w:val="24"/>
          <w:szCs w:val="24"/>
        </w:rPr>
        <w:t>Incorporate Active Learning Tasks: Create game levels that demand active participation and critical thinking, directly aligned with educational objectives, to promote cognitive growth without overwhelming the learner.</w:t>
      </w:r>
    </w:p>
    <w:p w14:paraId="06F6A288" w14:textId="523AEC40" w:rsidR="00DE6F25" w:rsidRPr="00DE6F25" w:rsidRDefault="00DE6F25" w:rsidP="006B12A3">
      <w:pPr>
        <w:spacing w:line="360" w:lineRule="auto"/>
        <w:ind w:left="720"/>
        <w:rPr>
          <w:rFonts w:ascii="Work Sans" w:hAnsi="Work Sans"/>
          <w:sz w:val="24"/>
          <w:szCs w:val="24"/>
        </w:rPr>
      </w:pPr>
      <w:r w:rsidRPr="00DE6F25">
        <w:rPr>
          <w:rFonts w:ascii="Work Sans" w:hAnsi="Work Sans"/>
          <w:sz w:val="24"/>
          <w:szCs w:val="24"/>
        </w:rPr>
        <w:t>Encourage Responsible Gaming Practices: Incorporate game elements that motivate players to take frequent breaks and efficiently control their time spent gaming. This may encompass characteristics that incentivize players for maintaining a harmonious balance between engaging in the game and participating in other scholastic activities.</w:t>
      </w:r>
    </w:p>
    <w:p w14:paraId="493F3339" w14:textId="398643F1" w:rsidR="00DE6F25" w:rsidRPr="00DE6F25" w:rsidRDefault="00DE6F25" w:rsidP="006B12A3">
      <w:pPr>
        <w:spacing w:line="360" w:lineRule="auto"/>
        <w:ind w:left="720"/>
        <w:rPr>
          <w:rFonts w:ascii="Work Sans" w:hAnsi="Work Sans"/>
          <w:sz w:val="24"/>
          <w:szCs w:val="24"/>
        </w:rPr>
      </w:pPr>
      <w:r w:rsidRPr="00DE6F25">
        <w:rPr>
          <w:rFonts w:ascii="Work Sans" w:hAnsi="Work Sans"/>
          <w:sz w:val="24"/>
          <w:szCs w:val="24"/>
        </w:rPr>
        <w:lastRenderedPageBreak/>
        <w:t>Promote Physical Activity: Given the predominantly inactive character of several video games, "PyAdventures" might incorporate prompts or rewards to encourage physical exercise. This might aid in alleviating one of the notable disadvantages of excessive gaming.</w:t>
      </w:r>
    </w:p>
    <w:p w14:paraId="57F0E0ED" w14:textId="6EE95595" w:rsidR="00DE6F25" w:rsidRPr="00DE6F25" w:rsidRDefault="00DE6F25" w:rsidP="006B12A3">
      <w:pPr>
        <w:spacing w:line="360" w:lineRule="auto"/>
        <w:ind w:left="720"/>
        <w:rPr>
          <w:rFonts w:ascii="Work Sans" w:hAnsi="Work Sans"/>
          <w:sz w:val="24"/>
          <w:szCs w:val="24"/>
        </w:rPr>
      </w:pPr>
      <w:r w:rsidRPr="00DE6F25">
        <w:rPr>
          <w:rFonts w:ascii="Work Sans" w:hAnsi="Work Sans"/>
          <w:sz w:val="24"/>
          <w:szCs w:val="24"/>
        </w:rPr>
        <w:t>Time Management Tools: Offer in-game resources that assist gamers in efficiently managing their time. This might encompass including strategic planning and time management elements into the game, which motivate players to effectively allocate their time between gaming and academic obligations.</w:t>
      </w:r>
    </w:p>
    <w:p w14:paraId="5FEFACB1" w14:textId="47F83561" w:rsidR="00DE6F25" w:rsidRDefault="00DE6F25" w:rsidP="006B12A3">
      <w:pPr>
        <w:spacing w:line="360" w:lineRule="auto"/>
        <w:ind w:left="720"/>
        <w:rPr>
          <w:rFonts w:ascii="Work Sans" w:hAnsi="Work Sans"/>
          <w:sz w:val="24"/>
          <w:szCs w:val="24"/>
        </w:rPr>
      </w:pPr>
      <w:r w:rsidRPr="00DE6F25">
        <w:rPr>
          <w:rFonts w:ascii="Work Sans" w:hAnsi="Work Sans"/>
          <w:sz w:val="24"/>
          <w:szCs w:val="24"/>
        </w:rPr>
        <w:t>Sleep Hygiene Education: Provide players with interactive in-game information to educate them about the significance of cultivating healthy sleep habits. This educational programme might emphasise the impact of sleep on cognitive function and academic achievement, underscoring the need of sufficient rest</w:t>
      </w:r>
      <w:r>
        <w:rPr>
          <w:rFonts w:ascii="Work Sans" w:hAnsi="Work Sans"/>
          <w:sz w:val="24"/>
          <w:szCs w:val="24"/>
        </w:rPr>
        <w:t xml:space="preserve"> </w:t>
      </w:r>
      <w:r>
        <w:rPr>
          <w:rFonts w:ascii="Roboto" w:hAnsi="Roboto"/>
          <w:color w:val="2C3E50"/>
          <w:sz w:val="23"/>
          <w:szCs w:val="23"/>
          <w:shd w:val="clear" w:color="auto" w:fill="FFFFFF"/>
        </w:rPr>
        <w:t>(</w:t>
      </w:r>
      <w:commentRangeStart w:id="202"/>
      <w:r>
        <w:rPr>
          <w:rFonts w:ascii="Roboto" w:hAnsi="Roboto"/>
          <w:color w:val="2C3E50"/>
          <w:sz w:val="23"/>
          <w:szCs w:val="23"/>
          <w:shd w:val="clear" w:color="auto" w:fill="FFFFFF"/>
        </w:rPr>
        <w:t>The Effects of Video Games on Students’ Cognitive Skills and Academic Performance - Magnetic Magazine, n.d.)</w:t>
      </w:r>
      <w:r w:rsidRPr="00DE6F25">
        <w:rPr>
          <w:rFonts w:ascii="Work Sans" w:hAnsi="Work Sans"/>
          <w:sz w:val="24"/>
          <w:szCs w:val="24"/>
        </w:rPr>
        <w:t>.</w:t>
      </w:r>
      <w:commentRangeEnd w:id="202"/>
      <w:r w:rsidR="00FC1199">
        <w:rPr>
          <w:rStyle w:val="CommentReference"/>
        </w:rPr>
        <w:commentReference w:id="202"/>
      </w:r>
    </w:p>
    <w:p w14:paraId="7A6E57B4" w14:textId="27073FA4" w:rsidR="000214C9" w:rsidRPr="000214C9" w:rsidRDefault="000214C9" w:rsidP="006B12A3">
      <w:pPr>
        <w:spacing w:line="360" w:lineRule="auto"/>
        <w:ind w:left="720"/>
        <w:rPr>
          <w:rFonts w:ascii="Work Sans" w:hAnsi="Work Sans"/>
          <w:sz w:val="24"/>
          <w:szCs w:val="24"/>
        </w:rPr>
      </w:pPr>
      <w:r w:rsidRPr="000214C9">
        <w:rPr>
          <w:rFonts w:ascii="Work Sans" w:hAnsi="Work Sans"/>
          <w:sz w:val="24"/>
          <w:szCs w:val="24"/>
        </w:rPr>
        <w:t>Offering conducting more research to investigate the enduring impacts of gamification on academic performance, especially in varied educational environments. This might aid in the optimisation of gamification tactics in "PyAdventures" and their customisation to various educational settings and student demographics.</w:t>
      </w:r>
    </w:p>
    <w:p w14:paraId="503EA6A5" w14:textId="24DCC291" w:rsidR="00A820F1" w:rsidRDefault="00A820F1" w:rsidP="00A820F1">
      <w:pPr>
        <w:pStyle w:val="Heading1"/>
        <w:ind w:left="720"/>
        <w:rPr>
          <w:lang w:eastAsia="en-GB"/>
        </w:rPr>
      </w:pPr>
    </w:p>
    <w:p w14:paraId="7DABA189" w14:textId="77777777" w:rsidR="00A820F1" w:rsidRDefault="00A820F1" w:rsidP="00A820F1">
      <w:pPr>
        <w:rPr>
          <w:lang w:eastAsia="en-GB"/>
        </w:rPr>
      </w:pPr>
    </w:p>
    <w:p w14:paraId="70D1F895" w14:textId="77777777" w:rsidR="00A820F1" w:rsidRDefault="00A820F1" w:rsidP="00A820F1">
      <w:pPr>
        <w:rPr>
          <w:lang w:eastAsia="en-GB"/>
        </w:rPr>
      </w:pPr>
    </w:p>
    <w:p w14:paraId="5685E8C2" w14:textId="77777777" w:rsidR="00A820F1" w:rsidRDefault="00A820F1" w:rsidP="00A820F1">
      <w:pPr>
        <w:rPr>
          <w:lang w:eastAsia="en-GB"/>
        </w:rPr>
      </w:pPr>
    </w:p>
    <w:p w14:paraId="1A084816" w14:textId="77777777" w:rsidR="00A820F1" w:rsidRDefault="00A820F1" w:rsidP="00A820F1">
      <w:pPr>
        <w:rPr>
          <w:lang w:eastAsia="en-GB"/>
        </w:rPr>
      </w:pPr>
    </w:p>
    <w:p w14:paraId="17064609" w14:textId="77777777" w:rsidR="00A820F1" w:rsidRDefault="00A820F1" w:rsidP="00A820F1">
      <w:pPr>
        <w:rPr>
          <w:lang w:eastAsia="en-GB"/>
        </w:rPr>
      </w:pPr>
    </w:p>
    <w:p w14:paraId="73BDED88" w14:textId="77777777" w:rsidR="00A820F1" w:rsidRDefault="00A820F1" w:rsidP="00A820F1">
      <w:pPr>
        <w:rPr>
          <w:lang w:eastAsia="en-GB"/>
        </w:rPr>
      </w:pPr>
    </w:p>
    <w:p w14:paraId="53F978E8" w14:textId="77777777" w:rsidR="00A820F1" w:rsidRDefault="00A820F1" w:rsidP="00A820F1">
      <w:pPr>
        <w:rPr>
          <w:lang w:eastAsia="en-GB"/>
        </w:rPr>
      </w:pPr>
    </w:p>
    <w:p w14:paraId="31ADB069" w14:textId="77777777" w:rsidR="00A820F1" w:rsidRDefault="00A820F1" w:rsidP="00A820F1">
      <w:pPr>
        <w:rPr>
          <w:lang w:eastAsia="en-GB"/>
        </w:rPr>
      </w:pPr>
    </w:p>
    <w:p w14:paraId="3A92794E" w14:textId="77777777" w:rsidR="00A820F1" w:rsidRPr="00A820F1" w:rsidRDefault="00A820F1" w:rsidP="00A820F1">
      <w:pPr>
        <w:rPr>
          <w:lang w:eastAsia="en-GB"/>
        </w:rPr>
      </w:pPr>
    </w:p>
    <w:p w14:paraId="5DDF4748" w14:textId="317EC9DD" w:rsidR="00A820F1" w:rsidRPr="00A820F1" w:rsidRDefault="00A820F1" w:rsidP="00A820F1">
      <w:pPr>
        <w:pStyle w:val="Heading1"/>
        <w:ind w:left="720"/>
        <w:rPr>
          <w:rFonts w:eastAsia="Times New Roman"/>
          <w:lang w:eastAsia="en-GB"/>
        </w:rPr>
      </w:pPr>
      <w:bookmarkStart w:id="203" w:name="_Toc164099991"/>
      <w:r w:rsidRPr="00A820F1">
        <w:rPr>
          <w:rFonts w:eastAsia="Times New Roman"/>
          <w:lang w:eastAsia="en-GB"/>
        </w:rPr>
        <w:lastRenderedPageBreak/>
        <w:t>10.</w:t>
      </w:r>
      <w:r>
        <w:rPr>
          <w:rFonts w:eastAsia="Times New Roman"/>
          <w:lang w:eastAsia="en-GB"/>
        </w:rPr>
        <w:t xml:space="preserve"> In Conclusion</w:t>
      </w:r>
      <w:bookmarkEnd w:id="203"/>
    </w:p>
    <w:p w14:paraId="1F958CAA" w14:textId="605EE8CE" w:rsidR="00A820F1" w:rsidRPr="00A820F1" w:rsidDel="00FC1199" w:rsidRDefault="00A820F1" w:rsidP="00A820F1">
      <w:pPr>
        <w:shd w:val="clear" w:color="auto" w:fill="FFFFFF"/>
        <w:spacing w:after="100" w:afterAutospacing="1" w:line="360" w:lineRule="auto"/>
        <w:ind w:left="720"/>
        <w:rPr>
          <w:del w:id="204" w:author="Y Arafa" w:date="2024-04-17T18:57:00Z"/>
          <w:rFonts w:ascii="Work Sans" w:eastAsia="Times New Roman" w:hAnsi="Work Sans" w:cs="Times New Roman"/>
          <w:color w:val="2E2E2E"/>
          <w:sz w:val="24"/>
          <w:szCs w:val="24"/>
          <w:lang w:eastAsia="en-GB"/>
        </w:rPr>
      </w:pPr>
      <w:del w:id="205" w:author="Y Arafa" w:date="2024-04-17T18:57:00Z">
        <w:r w:rsidRPr="00A820F1" w:rsidDel="00FC1199">
          <w:rPr>
            <w:rFonts w:ascii="Work Sans" w:eastAsia="Times New Roman" w:hAnsi="Work Sans" w:cs="Times New Roman"/>
            <w:color w:val="2E2E2E"/>
            <w:sz w:val="24"/>
            <w:szCs w:val="24"/>
            <w:lang w:eastAsia="en-GB"/>
          </w:rPr>
          <w:delText>In conclusion,</w:delText>
        </w:r>
      </w:del>
    </w:p>
    <w:p w14:paraId="47422568" w14:textId="77777777" w:rsidR="00A820F1" w:rsidRPr="00A820F1" w:rsidRDefault="00A820F1" w:rsidP="00A820F1">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A820F1">
        <w:rPr>
          <w:rFonts w:ascii="Work Sans" w:eastAsia="Times New Roman" w:hAnsi="Work Sans" w:cs="Times New Roman"/>
          <w:color w:val="2E2E2E"/>
          <w:sz w:val="24"/>
          <w:szCs w:val="24"/>
          <w:lang w:eastAsia="en-GB"/>
        </w:rPr>
        <w:t xml:space="preserve">The literature study highlights the potential of gamification as an innovative approach in programming education. The material points out the significance of internal motivation, engaged learning, and the deliberate use of gamification components. PyAdventures is an </w:t>
      </w:r>
      <w:commentRangeStart w:id="206"/>
      <w:r w:rsidRPr="00A820F1">
        <w:rPr>
          <w:rFonts w:ascii="Work Sans" w:eastAsia="Times New Roman" w:hAnsi="Work Sans" w:cs="Times New Roman"/>
          <w:color w:val="2E2E2E"/>
          <w:sz w:val="24"/>
          <w:szCs w:val="24"/>
          <w:lang w:eastAsia="en-GB"/>
        </w:rPr>
        <w:t xml:space="preserve">innovative </w:t>
      </w:r>
      <w:commentRangeEnd w:id="206"/>
      <w:r w:rsidR="00FC1199">
        <w:rPr>
          <w:rStyle w:val="CommentReference"/>
        </w:rPr>
        <w:commentReference w:id="206"/>
      </w:r>
      <w:r w:rsidRPr="00A820F1">
        <w:rPr>
          <w:rFonts w:ascii="Work Sans" w:eastAsia="Times New Roman" w:hAnsi="Work Sans" w:cs="Times New Roman"/>
          <w:color w:val="2E2E2E"/>
          <w:sz w:val="24"/>
          <w:szCs w:val="24"/>
          <w:lang w:eastAsia="en-GB"/>
        </w:rPr>
        <w:t xml:space="preserve">programme that focuses on using storytelling and practical examples to teach programming ideas, making it a significant advancement in this discipline. By </w:t>
      </w:r>
      <w:commentRangeStart w:id="207"/>
      <w:r w:rsidRPr="00A820F1">
        <w:rPr>
          <w:rFonts w:ascii="Work Sans" w:eastAsia="Times New Roman" w:hAnsi="Work Sans" w:cs="Times New Roman"/>
          <w:color w:val="2E2E2E"/>
          <w:sz w:val="24"/>
          <w:szCs w:val="24"/>
          <w:lang w:eastAsia="en-GB"/>
        </w:rPr>
        <w:t xml:space="preserve">addressing the shortcomings </w:t>
      </w:r>
      <w:commentRangeEnd w:id="207"/>
      <w:r w:rsidR="00FC1199">
        <w:rPr>
          <w:rStyle w:val="CommentReference"/>
        </w:rPr>
        <w:commentReference w:id="207"/>
      </w:r>
      <w:r w:rsidRPr="00A820F1">
        <w:rPr>
          <w:rFonts w:ascii="Work Sans" w:eastAsia="Times New Roman" w:hAnsi="Work Sans" w:cs="Times New Roman"/>
          <w:color w:val="2E2E2E"/>
          <w:sz w:val="24"/>
          <w:szCs w:val="24"/>
          <w:lang w:eastAsia="en-GB"/>
        </w:rPr>
        <w:t>that have been discovered, this contributes to the current discussion on successful ways for teaching programming. It holds the potential to provide a more inclusive, interesting, and effective learning experience for novices. Recognising and resolving the possible disadvantages of incorporating gamification into programming instruction is essential for the creation of impactful educational games. PyAdventures aims to address these difficulties by providing a gamified learning platform that is both interesting and instructional, with a specific focus on developing a deep understanding and proficiency in Python programming.</w:t>
      </w:r>
    </w:p>
    <w:p w14:paraId="4FA1E3D7" w14:textId="77777777" w:rsidR="00A820F1" w:rsidRPr="00A820F1" w:rsidRDefault="00A820F1" w:rsidP="00A820F1">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commentRangeStart w:id="208"/>
      <w:r w:rsidRPr="00A820F1">
        <w:rPr>
          <w:rFonts w:ascii="Work Sans" w:eastAsia="Times New Roman" w:hAnsi="Work Sans" w:cs="Times New Roman"/>
          <w:color w:val="2E2E2E"/>
          <w:sz w:val="24"/>
          <w:szCs w:val="24"/>
          <w:lang w:eastAsia="en-GB"/>
        </w:rPr>
        <w:t xml:space="preserve">PyAdventures enhances the domain of instructional programming </w:t>
      </w:r>
      <w:commentRangeEnd w:id="208"/>
      <w:r w:rsidR="00FC1199">
        <w:rPr>
          <w:rStyle w:val="CommentReference"/>
        </w:rPr>
        <w:commentReference w:id="208"/>
      </w:r>
      <w:r w:rsidRPr="00A820F1">
        <w:rPr>
          <w:rFonts w:ascii="Work Sans" w:eastAsia="Times New Roman" w:hAnsi="Work Sans" w:cs="Times New Roman"/>
          <w:color w:val="2E2E2E"/>
          <w:sz w:val="24"/>
          <w:szCs w:val="24"/>
          <w:lang w:eastAsia="en-GB"/>
        </w:rPr>
        <w:t xml:space="preserve">games by combining a captivating storyline, coding assignments based on text, and a groundbreaking store system to construct a stimulating and immersive learning environment. The program's emphasis on narrative-based learning and customisable material sets it apart from similar programmes, </w:t>
      </w:r>
      <w:commentRangeStart w:id="209"/>
      <w:r w:rsidRPr="00A820F1">
        <w:rPr>
          <w:rFonts w:ascii="Work Sans" w:eastAsia="Times New Roman" w:hAnsi="Work Sans" w:cs="Times New Roman"/>
          <w:color w:val="2E2E2E"/>
          <w:sz w:val="24"/>
          <w:szCs w:val="24"/>
          <w:lang w:eastAsia="en-GB"/>
        </w:rPr>
        <w:t xml:space="preserve">providing learners with not just the ability to code </w:t>
      </w:r>
      <w:commentRangeEnd w:id="209"/>
      <w:r w:rsidR="00D633D4">
        <w:rPr>
          <w:rStyle w:val="CommentReference"/>
        </w:rPr>
        <w:commentReference w:id="209"/>
      </w:r>
      <w:r w:rsidRPr="00A820F1">
        <w:rPr>
          <w:rFonts w:ascii="Work Sans" w:eastAsia="Times New Roman" w:hAnsi="Work Sans" w:cs="Times New Roman"/>
          <w:color w:val="2E2E2E"/>
          <w:sz w:val="24"/>
          <w:szCs w:val="24"/>
          <w:lang w:eastAsia="en-GB"/>
        </w:rPr>
        <w:t>but also the inspiration and assurance to begin their programming adventure with eagerness and self-assurance. PyAdventures seeks to motivate a new cohort of learners to delve into the realm of Python programming by combining the educational rigour of programming with the immersive enjoyment of gaming.</w:t>
      </w:r>
    </w:p>
    <w:p w14:paraId="10AE9FE0" w14:textId="77777777" w:rsidR="00A820F1" w:rsidRPr="00A820F1" w:rsidRDefault="00A820F1" w:rsidP="00A820F1">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A820F1">
        <w:rPr>
          <w:rFonts w:ascii="Work Sans" w:eastAsia="Times New Roman" w:hAnsi="Work Sans" w:cs="Times New Roman"/>
          <w:color w:val="2E2E2E"/>
          <w:sz w:val="24"/>
          <w:szCs w:val="24"/>
          <w:lang w:eastAsia="en-GB"/>
        </w:rPr>
        <w:lastRenderedPageBreak/>
        <w:t>The technique employed for PyAdventures demonstrates a dedication to developing an educational game that is both captivating and pleasurable, while also being firmly rooted in pedagogical excellence. By employing iterative design, doing extensive user testing, and conducting a thorough evaluation of educational results, PyAdventures has been improved to become a tool that guarantees to make the process of learning Python programming accessible and entertaining for novices.</w:t>
      </w:r>
    </w:p>
    <w:p w14:paraId="6F57CB53" w14:textId="16381604" w:rsidR="00094626" w:rsidRPr="00A820F1" w:rsidRDefault="00A820F1" w:rsidP="00A820F1">
      <w:pPr>
        <w:shd w:val="clear" w:color="auto" w:fill="FFFFFF"/>
        <w:spacing w:after="100" w:afterAutospacing="1" w:line="360" w:lineRule="auto"/>
        <w:ind w:left="720"/>
        <w:rPr>
          <w:rFonts w:ascii="Work Sans" w:eastAsia="Times New Roman" w:hAnsi="Work Sans" w:cs="Times New Roman"/>
          <w:color w:val="2E2E2E"/>
          <w:lang w:eastAsia="en-GB"/>
        </w:rPr>
      </w:pPr>
      <w:r w:rsidRPr="00A820F1">
        <w:rPr>
          <w:rFonts w:ascii="Work Sans" w:eastAsia="Times New Roman" w:hAnsi="Work Sans" w:cs="Times New Roman"/>
          <w:color w:val="2E2E2E"/>
          <w:sz w:val="24"/>
          <w:szCs w:val="24"/>
          <w:lang w:eastAsia="en-GB"/>
        </w:rPr>
        <w:t xml:space="preserve">The concept and implementation of "PyAdventures" demonstrate a profound comprehension of the educational possibilities of gamification. Through further optimisation of the integration of extensive educational content and captivating gameplay, "PyAdventures" can continue to serve as a very effective instrument for teaching Python programming. </w:t>
      </w:r>
      <w:proofErr w:type="gramStart"/>
      <w:r w:rsidRPr="00A820F1">
        <w:rPr>
          <w:rFonts w:ascii="Work Sans" w:eastAsia="Times New Roman" w:hAnsi="Work Sans" w:cs="Times New Roman"/>
          <w:color w:val="2E2E2E"/>
          <w:sz w:val="24"/>
          <w:szCs w:val="24"/>
          <w:lang w:eastAsia="en-GB"/>
        </w:rPr>
        <w:t>In order to</w:t>
      </w:r>
      <w:proofErr w:type="gramEnd"/>
      <w:r w:rsidRPr="00A820F1">
        <w:rPr>
          <w:rFonts w:ascii="Work Sans" w:eastAsia="Times New Roman" w:hAnsi="Work Sans" w:cs="Times New Roman"/>
          <w:color w:val="2E2E2E"/>
          <w:sz w:val="24"/>
          <w:szCs w:val="24"/>
          <w:lang w:eastAsia="en-GB"/>
        </w:rPr>
        <w:t xml:space="preserve"> guarantee that "PyAdventures" efficiently teaches Python and also encourages a long-lasting interest in programming, the game's development team must diligently consider the learners' demands and stay updated on the current best practices in educational technology</w:t>
      </w:r>
      <w:commentRangeStart w:id="210"/>
      <w:r w:rsidRPr="00A820F1">
        <w:rPr>
          <w:rFonts w:ascii="Work Sans" w:eastAsia="Times New Roman" w:hAnsi="Work Sans" w:cs="Times New Roman"/>
          <w:color w:val="2E2E2E"/>
          <w:sz w:val="24"/>
          <w:szCs w:val="24"/>
          <w:lang w:eastAsia="en-GB"/>
        </w:rPr>
        <w:t>.</w:t>
      </w:r>
      <w:commentRangeEnd w:id="210"/>
      <w:r w:rsidR="002C004D">
        <w:rPr>
          <w:rStyle w:val="CommentReference"/>
        </w:rPr>
        <w:commentReference w:id="210"/>
      </w:r>
    </w:p>
    <w:p w14:paraId="204F8C45" w14:textId="77777777" w:rsidR="006B12A3" w:rsidRDefault="006B12A3" w:rsidP="00CF1C08">
      <w:pPr>
        <w:shd w:val="clear" w:color="auto" w:fill="FFFFFF"/>
        <w:spacing w:after="100" w:afterAutospacing="1" w:line="360" w:lineRule="auto"/>
        <w:rPr>
          <w:rFonts w:ascii="Work Sans" w:eastAsia="Times New Roman" w:hAnsi="Work Sans" w:cs="Times New Roman"/>
          <w:color w:val="2E2E2E"/>
          <w:sz w:val="28"/>
          <w:szCs w:val="28"/>
          <w:lang w:eastAsia="en-GB"/>
        </w:rPr>
      </w:pPr>
    </w:p>
    <w:p w14:paraId="4B9D98E7" w14:textId="77777777" w:rsidR="006B12A3" w:rsidRDefault="006B12A3" w:rsidP="00CF1C08">
      <w:pPr>
        <w:shd w:val="clear" w:color="auto" w:fill="FFFFFF"/>
        <w:spacing w:after="100" w:afterAutospacing="1" w:line="360" w:lineRule="auto"/>
        <w:rPr>
          <w:rFonts w:ascii="Work Sans" w:eastAsia="Times New Roman" w:hAnsi="Work Sans" w:cs="Times New Roman"/>
          <w:color w:val="2E2E2E"/>
          <w:sz w:val="28"/>
          <w:szCs w:val="28"/>
          <w:lang w:eastAsia="en-GB"/>
        </w:rPr>
      </w:pPr>
    </w:p>
    <w:p w14:paraId="2899E59C" w14:textId="77777777" w:rsidR="000A65C8" w:rsidRDefault="000A65C8" w:rsidP="006203A9">
      <w:pPr>
        <w:shd w:val="clear" w:color="auto" w:fill="FFFFFF"/>
        <w:spacing w:after="0" w:line="360" w:lineRule="auto"/>
        <w:rPr>
          <w:rFonts w:ascii="Work Sans" w:eastAsia="Times New Roman" w:hAnsi="Work Sans" w:cs="Times New Roman"/>
          <w:color w:val="2E2E2E"/>
          <w:sz w:val="28"/>
          <w:szCs w:val="28"/>
          <w:lang w:eastAsia="en-GB"/>
        </w:rPr>
      </w:pPr>
    </w:p>
    <w:p w14:paraId="155A5F6C" w14:textId="77777777" w:rsidR="003972F4" w:rsidRDefault="003972F4" w:rsidP="006203A9">
      <w:pPr>
        <w:shd w:val="clear" w:color="auto" w:fill="FFFFFF"/>
        <w:spacing w:after="0" w:line="360" w:lineRule="auto"/>
        <w:rPr>
          <w:rFonts w:ascii="Work Sans" w:eastAsia="Times New Roman" w:hAnsi="Work Sans" w:cs="Times New Roman"/>
          <w:color w:val="2E2E2E"/>
          <w:sz w:val="28"/>
          <w:szCs w:val="28"/>
          <w:lang w:eastAsia="en-GB"/>
        </w:rPr>
      </w:pPr>
    </w:p>
    <w:p w14:paraId="3BB943F8" w14:textId="77777777" w:rsidR="00A820F1" w:rsidRDefault="00A820F1" w:rsidP="006203A9">
      <w:pPr>
        <w:shd w:val="clear" w:color="auto" w:fill="FFFFFF"/>
        <w:spacing w:after="0" w:line="360" w:lineRule="auto"/>
        <w:rPr>
          <w:rFonts w:ascii="Work Sans" w:eastAsia="Times New Roman" w:hAnsi="Work Sans" w:cs="Times New Roman"/>
          <w:color w:val="2E2E2E"/>
          <w:sz w:val="28"/>
          <w:szCs w:val="28"/>
          <w:lang w:eastAsia="en-GB"/>
        </w:rPr>
      </w:pPr>
    </w:p>
    <w:p w14:paraId="110AD0E1" w14:textId="77777777" w:rsidR="00A820F1" w:rsidRDefault="00A820F1" w:rsidP="006203A9">
      <w:pPr>
        <w:shd w:val="clear" w:color="auto" w:fill="FFFFFF"/>
        <w:spacing w:after="0" w:line="360" w:lineRule="auto"/>
        <w:rPr>
          <w:rFonts w:ascii="Work Sans" w:eastAsia="Times New Roman" w:hAnsi="Work Sans" w:cs="Times New Roman"/>
          <w:color w:val="2E2E2E"/>
          <w:sz w:val="28"/>
          <w:szCs w:val="28"/>
          <w:lang w:eastAsia="en-GB"/>
        </w:rPr>
      </w:pPr>
    </w:p>
    <w:p w14:paraId="6BC47FF1" w14:textId="77777777" w:rsidR="00A820F1" w:rsidRDefault="00A820F1" w:rsidP="006203A9">
      <w:pPr>
        <w:shd w:val="clear" w:color="auto" w:fill="FFFFFF"/>
        <w:spacing w:after="0" w:line="360" w:lineRule="auto"/>
        <w:rPr>
          <w:rFonts w:ascii="Work Sans" w:eastAsia="Times New Roman" w:hAnsi="Work Sans" w:cs="Times New Roman"/>
          <w:color w:val="2E2E2E"/>
          <w:sz w:val="28"/>
          <w:szCs w:val="28"/>
          <w:lang w:eastAsia="en-GB"/>
        </w:rPr>
      </w:pPr>
    </w:p>
    <w:p w14:paraId="36B5F9B9" w14:textId="77777777" w:rsidR="00A820F1" w:rsidRDefault="00A820F1" w:rsidP="006203A9">
      <w:pPr>
        <w:shd w:val="clear" w:color="auto" w:fill="FFFFFF"/>
        <w:spacing w:after="0" w:line="360" w:lineRule="auto"/>
        <w:rPr>
          <w:rFonts w:ascii="Work Sans" w:eastAsia="Times New Roman" w:hAnsi="Work Sans" w:cs="Times New Roman"/>
          <w:color w:val="2E2E2E"/>
          <w:sz w:val="28"/>
          <w:szCs w:val="28"/>
          <w:lang w:eastAsia="en-GB"/>
        </w:rPr>
      </w:pPr>
    </w:p>
    <w:p w14:paraId="11CC979F" w14:textId="77777777" w:rsidR="00A820F1" w:rsidRDefault="00A820F1" w:rsidP="006203A9">
      <w:pPr>
        <w:shd w:val="clear" w:color="auto" w:fill="FFFFFF"/>
        <w:spacing w:after="0" w:line="360" w:lineRule="auto"/>
        <w:rPr>
          <w:rFonts w:ascii="Work Sans" w:eastAsia="Times New Roman" w:hAnsi="Work Sans" w:cs="Times New Roman"/>
          <w:color w:val="2E2E2E"/>
          <w:sz w:val="28"/>
          <w:szCs w:val="28"/>
          <w:lang w:eastAsia="en-GB"/>
        </w:rPr>
      </w:pPr>
    </w:p>
    <w:p w14:paraId="14F7E801" w14:textId="77777777" w:rsidR="00A820F1" w:rsidRDefault="00A820F1" w:rsidP="006203A9">
      <w:pPr>
        <w:shd w:val="clear" w:color="auto" w:fill="FFFFFF"/>
        <w:spacing w:after="0" w:line="360" w:lineRule="auto"/>
        <w:rPr>
          <w:rFonts w:ascii="Work Sans" w:eastAsia="Times New Roman" w:hAnsi="Work Sans" w:cs="Times New Roman"/>
          <w:color w:val="2E2E2E"/>
          <w:sz w:val="28"/>
          <w:szCs w:val="28"/>
          <w:lang w:eastAsia="en-GB"/>
        </w:rPr>
      </w:pPr>
    </w:p>
    <w:p w14:paraId="68EB3456" w14:textId="1430A0EA" w:rsidR="00C71A62" w:rsidRPr="006203A9" w:rsidRDefault="00CF1C08" w:rsidP="006203A9">
      <w:pPr>
        <w:shd w:val="clear" w:color="auto" w:fill="FFFFFF"/>
        <w:spacing w:after="0" w:line="360" w:lineRule="auto"/>
        <w:rPr>
          <w:rFonts w:ascii="Work Sans" w:eastAsia="Times New Roman" w:hAnsi="Work Sans" w:cs="Times New Roman"/>
          <w:color w:val="2E2E2E"/>
          <w:sz w:val="28"/>
          <w:szCs w:val="28"/>
          <w:lang w:eastAsia="en-GB"/>
        </w:rPr>
      </w:pPr>
      <w:commentRangeStart w:id="211"/>
      <w:r w:rsidRPr="00CF1C08">
        <w:rPr>
          <w:rFonts w:ascii="Work Sans" w:eastAsia="Times New Roman" w:hAnsi="Work Sans" w:cs="Times New Roman"/>
          <w:b/>
          <w:bCs/>
          <w:color w:val="2E2E2E"/>
          <w:sz w:val="28"/>
          <w:szCs w:val="28"/>
          <w:lang w:eastAsia="en-GB"/>
        </w:rPr>
        <w:lastRenderedPageBreak/>
        <w:t>List of References</w:t>
      </w:r>
      <w:commentRangeEnd w:id="211"/>
      <w:r w:rsidR="00D633D4">
        <w:rPr>
          <w:rStyle w:val="CommentReference"/>
        </w:rPr>
        <w:commentReference w:id="211"/>
      </w:r>
    </w:p>
    <w:p w14:paraId="1B1F4AEB" w14:textId="43EE8D6A" w:rsidR="00C71A62" w:rsidRDefault="00C71A62" w:rsidP="00105FBA">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C71A62">
        <w:rPr>
          <w:rFonts w:ascii="Work Sans" w:eastAsia="Times New Roman" w:hAnsi="Work Sans" w:cs="Times New Roman"/>
          <w:color w:val="2E2E2E"/>
          <w:sz w:val="24"/>
          <w:szCs w:val="24"/>
          <w:lang w:eastAsia="en-GB"/>
        </w:rPr>
        <w:t>Kapp, K. (2012). The gamification of learning and instruction: Game-based methods and strategies for training and education. San Francisco: Wiley.</w:t>
      </w:r>
    </w:p>
    <w:p w14:paraId="035437B5" w14:textId="77777777" w:rsidR="002E7697" w:rsidRDefault="002E7697" w:rsidP="002E7697">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2E7697">
        <w:rPr>
          <w:rFonts w:ascii="Work Sans" w:eastAsia="Times New Roman" w:hAnsi="Work Sans" w:cs="Times New Roman"/>
          <w:color w:val="2E2E2E"/>
          <w:sz w:val="24"/>
          <w:szCs w:val="24"/>
          <w:lang w:eastAsia="en-GB"/>
        </w:rPr>
        <w:t xml:space="preserve">Zainuddin, Z., Chu, S.K.W., </w:t>
      </w:r>
      <w:proofErr w:type="spellStart"/>
      <w:r w:rsidRPr="002E7697">
        <w:rPr>
          <w:rFonts w:ascii="Work Sans" w:eastAsia="Times New Roman" w:hAnsi="Work Sans" w:cs="Times New Roman"/>
          <w:color w:val="2E2E2E"/>
          <w:sz w:val="24"/>
          <w:szCs w:val="24"/>
          <w:lang w:eastAsia="en-GB"/>
        </w:rPr>
        <w:t>Shujahat</w:t>
      </w:r>
      <w:proofErr w:type="spellEnd"/>
      <w:r w:rsidRPr="002E7697">
        <w:rPr>
          <w:rFonts w:ascii="Work Sans" w:eastAsia="Times New Roman" w:hAnsi="Work Sans" w:cs="Times New Roman"/>
          <w:color w:val="2E2E2E"/>
          <w:sz w:val="24"/>
          <w:szCs w:val="24"/>
          <w:lang w:eastAsia="en-GB"/>
        </w:rPr>
        <w:t xml:space="preserve">, M. and Perera, C.J. (2020). The impact of gamification on learning and instruction: A systematic review of empirical evidence. Educational Research Review, 30(2020), p.100326. </w:t>
      </w:r>
      <w:proofErr w:type="spellStart"/>
      <w:r w:rsidRPr="002E7697">
        <w:rPr>
          <w:rFonts w:ascii="Work Sans" w:eastAsia="Times New Roman" w:hAnsi="Work Sans" w:cs="Times New Roman"/>
          <w:color w:val="2E2E2E"/>
          <w:sz w:val="24"/>
          <w:szCs w:val="24"/>
          <w:lang w:eastAsia="en-GB"/>
        </w:rPr>
        <w:t>doi:https</w:t>
      </w:r>
      <w:proofErr w:type="spellEnd"/>
      <w:r w:rsidRPr="002E7697">
        <w:rPr>
          <w:rFonts w:ascii="Work Sans" w:eastAsia="Times New Roman" w:hAnsi="Work Sans" w:cs="Times New Roman"/>
          <w:color w:val="2E2E2E"/>
          <w:sz w:val="24"/>
          <w:szCs w:val="24"/>
          <w:lang w:eastAsia="en-GB"/>
        </w:rPr>
        <w:t>://doi.org/10.1016/j.edurev.2020.100326.</w:t>
      </w:r>
    </w:p>
    <w:p w14:paraId="16BEC6A3" w14:textId="5285F1DE" w:rsidR="002356D7" w:rsidRPr="002E7697" w:rsidRDefault="002356D7" w:rsidP="002E7697">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proofErr w:type="spellStart"/>
      <w:r w:rsidRPr="002356D7">
        <w:rPr>
          <w:rFonts w:ascii="Work Sans" w:eastAsia="Times New Roman" w:hAnsi="Work Sans" w:cs="Times New Roman"/>
          <w:color w:val="2E2E2E"/>
          <w:sz w:val="24"/>
          <w:szCs w:val="24"/>
          <w:lang w:eastAsia="en-GB"/>
        </w:rPr>
        <w:t>Welbers</w:t>
      </w:r>
      <w:proofErr w:type="spellEnd"/>
      <w:r w:rsidRPr="002356D7">
        <w:rPr>
          <w:rFonts w:ascii="Work Sans" w:eastAsia="Times New Roman" w:hAnsi="Work Sans" w:cs="Times New Roman"/>
          <w:color w:val="2E2E2E"/>
          <w:sz w:val="24"/>
          <w:szCs w:val="24"/>
          <w:lang w:eastAsia="en-GB"/>
        </w:rPr>
        <w:t xml:space="preserve">, K., </w:t>
      </w:r>
      <w:proofErr w:type="spellStart"/>
      <w:r w:rsidRPr="002356D7">
        <w:rPr>
          <w:rFonts w:ascii="Work Sans" w:eastAsia="Times New Roman" w:hAnsi="Work Sans" w:cs="Times New Roman"/>
          <w:color w:val="2E2E2E"/>
          <w:sz w:val="24"/>
          <w:szCs w:val="24"/>
          <w:lang w:eastAsia="en-GB"/>
        </w:rPr>
        <w:t>Konijn</w:t>
      </w:r>
      <w:proofErr w:type="spellEnd"/>
      <w:r w:rsidRPr="002356D7">
        <w:rPr>
          <w:rFonts w:ascii="Work Sans" w:eastAsia="Times New Roman" w:hAnsi="Work Sans" w:cs="Times New Roman"/>
          <w:color w:val="2E2E2E"/>
          <w:sz w:val="24"/>
          <w:szCs w:val="24"/>
          <w:lang w:eastAsia="en-GB"/>
        </w:rPr>
        <w:t xml:space="preserve">, E. A., Burgers, C., de </w:t>
      </w:r>
      <w:proofErr w:type="spellStart"/>
      <w:r w:rsidRPr="002356D7">
        <w:rPr>
          <w:rFonts w:ascii="Work Sans" w:eastAsia="Times New Roman" w:hAnsi="Work Sans" w:cs="Times New Roman"/>
          <w:color w:val="2E2E2E"/>
          <w:sz w:val="24"/>
          <w:szCs w:val="24"/>
          <w:lang w:eastAsia="en-GB"/>
        </w:rPr>
        <w:t>Vaate</w:t>
      </w:r>
      <w:proofErr w:type="spellEnd"/>
      <w:r w:rsidRPr="002356D7">
        <w:rPr>
          <w:rFonts w:ascii="Work Sans" w:eastAsia="Times New Roman" w:hAnsi="Work Sans" w:cs="Times New Roman"/>
          <w:color w:val="2E2E2E"/>
          <w:sz w:val="24"/>
          <w:szCs w:val="24"/>
          <w:lang w:eastAsia="en-GB"/>
        </w:rPr>
        <w:t>, A. B., Eden, A., &amp; Brugman, B. C. (2019). Gamification as a tool for engaging student learning: A field experiment with a gamified app. E-Learning and Digital Media, 16(2), 92-109. https://doi.org/10.1177/2042753018818342</w:t>
      </w:r>
    </w:p>
    <w:p w14:paraId="50E9CED4" w14:textId="354FEC25" w:rsidR="002E7697" w:rsidRDefault="002356D7" w:rsidP="002E7697">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2356D7">
        <w:rPr>
          <w:rFonts w:ascii="Work Sans" w:eastAsia="Times New Roman" w:hAnsi="Work Sans" w:cs="Times New Roman"/>
          <w:color w:val="2E2E2E"/>
          <w:sz w:val="24"/>
          <w:szCs w:val="24"/>
          <w:lang w:eastAsia="en-GB"/>
        </w:rPr>
        <w:t xml:space="preserve">Zeybek, N., &amp; </w:t>
      </w:r>
      <w:proofErr w:type="spellStart"/>
      <w:r w:rsidRPr="002356D7">
        <w:rPr>
          <w:rFonts w:ascii="Work Sans" w:eastAsia="Times New Roman" w:hAnsi="Work Sans" w:cs="Times New Roman"/>
          <w:color w:val="2E2E2E"/>
          <w:sz w:val="24"/>
          <w:szCs w:val="24"/>
          <w:lang w:eastAsia="en-GB"/>
        </w:rPr>
        <w:t>Saygı</w:t>
      </w:r>
      <w:proofErr w:type="spellEnd"/>
      <w:r w:rsidRPr="002356D7">
        <w:rPr>
          <w:rFonts w:ascii="Work Sans" w:eastAsia="Times New Roman" w:hAnsi="Work Sans" w:cs="Times New Roman"/>
          <w:color w:val="2E2E2E"/>
          <w:sz w:val="24"/>
          <w:szCs w:val="24"/>
          <w:lang w:eastAsia="en-GB"/>
        </w:rPr>
        <w:t xml:space="preserve">, E. (2024). Gamification in Education: Why, Where, When, and How?—A Systematic Review. Games and Culture, 19(2), 237-264. </w:t>
      </w:r>
      <w:hyperlink r:id="rId20" w:history="1">
        <w:r w:rsidR="000A65C8" w:rsidRPr="00121458">
          <w:rPr>
            <w:rStyle w:val="Hyperlink"/>
            <w:rFonts w:ascii="Work Sans" w:eastAsia="Times New Roman" w:hAnsi="Work Sans" w:cs="Times New Roman"/>
            <w:sz w:val="24"/>
            <w:szCs w:val="24"/>
            <w:lang w:eastAsia="en-GB"/>
          </w:rPr>
          <w:t>https://doi.org/10.1177/15554120231158625</w:t>
        </w:r>
      </w:hyperlink>
      <w:r w:rsidR="000A65C8">
        <w:rPr>
          <w:rFonts w:ascii="Work Sans" w:eastAsia="Times New Roman" w:hAnsi="Work Sans" w:cs="Times New Roman"/>
          <w:color w:val="2E2E2E"/>
          <w:sz w:val="24"/>
          <w:szCs w:val="24"/>
          <w:lang w:eastAsia="en-GB"/>
        </w:rPr>
        <w:t>.</w:t>
      </w:r>
    </w:p>
    <w:p w14:paraId="0694AF38" w14:textId="272131E8" w:rsidR="000A65C8" w:rsidRDefault="000A65C8" w:rsidP="002E7697">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A65C8">
        <w:rPr>
          <w:rFonts w:ascii="Work Sans" w:eastAsia="Times New Roman" w:hAnsi="Work Sans" w:cs="Times New Roman"/>
          <w:color w:val="2E2E2E"/>
          <w:sz w:val="24"/>
          <w:szCs w:val="24"/>
          <w:lang w:eastAsia="en-GB"/>
        </w:rPr>
        <w:t xml:space="preserve">Chen, J. and Liang, M. (2022). Play hard, study hard? The influence of gamification on students’ study engagement. Frontiers in Psychology, 13. </w:t>
      </w:r>
      <w:proofErr w:type="spellStart"/>
      <w:r w:rsidRPr="000A65C8">
        <w:rPr>
          <w:rFonts w:ascii="Work Sans" w:eastAsia="Times New Roman" w:hAnsi="Work Sans" w:cs="Times New Roman"/>
          <w:color w:val="2E2E2E"/>
          <w:sz w:val="24"/>
          <w:szCs w:val="24"/>
          <w:lang w:eastAsia="en-GB"/>
        </w:rPr>
        <w:t>doi:https</w:t>
      </w:r>
      <w:proofErr w:type="spellEnd"/>
      <w:r w:rsidRPr="000A65C8">
        <w:rPr>
          <w:rFonts w:ascii="Work Sans" w:eastAsia="Times New Roman" w:hAnsi="Work Sans" w:cs="Times New Roman"/>
          <w:color w:val="2E2E2E"/>
          <w:sz w:val="24"/>
          <w:szCs w:val="24"/>
          <w:lang w:eastAsia="en-GB"/>
        </w:rPr>
        <w:t>://doi.org/10.3389/fpsyg.2022.994700.</w:t>
      </w:r>
    </w:p>
    <w:p w14:paraId="53DDCF27" w14:textId="0635A604" w:rsidR="000A65C8" w:rsidRDefault="000A65C8" w:rsidP="002E7697">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proofErr w:type="spellStart"/>
      <w:r w:rsidRPr="000A65C8">
        <w:rPr>
          <w:rFonts w:ascii="Work Sans" w:eastAsia="Times New Roman" w:hAnsi="Work Sans" w:cs="Times New Roman"/>
          <w:color w:val="2E2E2E"/>
          <w:sz w:val="24"/>
          <w:szCs w:val="24"/>
          <w:lang w:eastAsia="en-GB"/>
        </w:rPr>
        <w:t>Smiderle</w:t>
      </w:r>
      <w:proofErr w:type="spellEnd"/>
      <w:r w:rsidRPr="000A65C8">
        <w:rPr>
          <w:rFonts w:ascii="Work Sans" w:eastAsia="Times New Roman" w:hAnsi="Work Sans" w:cs="Times New Roman"/>
          <w:color w:val="2E2E2E"/>
          <w:sz w:val="24"/>
          <w:szCs w:val="24"/>
          <w:lang w:eastAsia="en-GB"/>
        </w:rPr>
        <w:t xml:space="preserve">, R., Rigo, S.J., Marques, L.B. et al. The impact of gamification on students’ learning, engagement and </w:t>
      </w:r>
      <w:proofErr w:type="spellStart"/>
      <w:r w:rsidRPr="000A65C8">
        <w:rPr>
          <w:rFonts w:ascii="Work Sans" w:eastAsia="Times New Roman" w:hAnsi="Work Sans" w:cs="Times New Roman"/>
          <w:color w:val="2E2E2E"/>
          <w:sz w:val="24"/>
          <w:szCs w:val="24"/>
          <w:lang w:eastAsia="en-GB"/>
        </w:rPr>
        <w:t>behavior</w:t>
      </w:r>
      <w:proofErr w:type="spellEnd"/>
      <w:r w:rsidRPr="000A65C8">
        <w:rPr>
          <w:rFonts w:ascii="Work Sans" w:eastAsia="Times New Roman" w:hAnsi="Work Sans" w:cs="Times New Roman"/>
          <w:color w:val="2E2E2E"/>
          <w:sz w:val="24"/>
          <w:szCs w:val="24"/>
          <w:lang w:eastAsia="en-GB"/>
        </w:rPr>
        <w:t xml:space="preserve"> based on their personality traits. Smart Learn. Environ. 7, 3 (2020). </w:t>
      </w:r>
      <w:hyperlink r:id="rId21" w:history="1">
        <w:r w:rsidR="00656B3D" w:rsidRPr="00121458">
          <w:rPr>
            <w:rStyle w:val="Hyperlink"/>
            <w:rFonts w:ascii="Work Sans" w:eastAsia="Times New Roman" w:hAnsi="Work Sans" w:cs="Times New Roman"/>
            <w:sz w:val="24"/>
            <w:szCs w:val="24"/>
            <w:lang w:eastAsia="en-GB"/>
          </w:rPr>
          <w:t>https://doi.org/10.1186/s40561-019-0098-x</w:t>
        </w:r>
      </w:hyperlink>
      <w:r w:rsidR="00656B3D">
        <w:rPr>
          <w:rFonts w:ascii="Work Sans" w:eastAsia="Times New Roman" w:hAnsi="Work Sans" w:cs="Times New Roman"/>
          <w:color w:val="2E2E2E"/>
          <w:sz w:val="24"/>
          <w:szCs w:val="24"/>
          <w:lang w:eastAsia="en-GB"/>
        </w:rPr>
        <w:t>.</w:t>
      </w:r>
    </w:p>
    <w:p w14:paraId="404DB008" w14:textId="792B3D22" w:rsidR="00656B3D" w:rsidRDefault="00656B3D" w:rsidP="002E7697">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656B3D">
        <w:rPr>
          <w:rFonts w:ascii="Work Sans" w:eastAsia="Times New Roman" w:hAnsi="Work Sans" w:cs="Times New Roman"/>
          <w:color w:val="2E2E2E"/>
          <w:sz w:val="24"/>
          <w:szCs w:val="24"/>
          <w:lang w:eastAsia="en-GB"/>
        </w:rPr>
        <w:t xml:space="preserve">Korkmaz, Ö., &amp; Öztürk, Ç. (2020). The Effect of Gamification Activities on Students’ Academic Achievements in Social Studies Course, Attitudes towards the Course and Cooperative Learning Skills. Participatory Educational Research, 7(1), 1-15. </w:t>
      </w:r>
      <w:hyperlink r:id="rId22" w:history="1">
        <w:r w:rsidR="0024444F" w:rsidRPr="00121458">
          <w:rPr>
            <w:rStyle w:val="Hyperlink"/>
            <w:rFonts w:ascii="Work Sans" w:eastAsia="Times New Roman" w:hAnsi="Work Sans" w:cs="Times New Roman"/>
            <w:sz w:val="24"/>
            <w:szCs w:val="24"/>
            <w:lang w:eastAsia="en-GB"/>
          </w:rPr>
          <w:t>https://doi.org/10.17275/per.20.1.7.1</w:t>
        </w:r>
      </w:hyperlink>
      <w:r>
        <w:rPr>
          <w:rFonts w:ascii="Work Sans" w:eastAsia="Times New Roman" w:hAnsi="Work Sans" w:cs="Times New Roman"/>
          <w:color w:val="2E2E2E"/>
          <w:sz w:val="24"/>
          <w:szCs w:val="24"/>
          <w:lang w:eastAsia="en-GB"/>
        </w:rPr>
        <w:t>.</w:t>
      </w:r>
    </w:p>
    <w:p w14:paraId="58DB3289" w14:textId="5C0E48A3" w:rsidR="0024444F" w:rsidRDefault="0024444F" w:rsidP="002E7697">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24444F">
        <w:rPr>
          <w:rFonts w:ascii="Work Sans" w:eastAsia="Times New Roman" w:hAnsi="Work Sans" w:cs="Times New Roman"/>
          <w:color w:val="2E2E2E"/>
          <w:sz w:val="24"/>
          <w:szCs w:val="24"/>
          <w:lang w:eastAsia="en-GB"/>
        </w:rPr>
        <w:lastRenderedPageBreak/>
        <w:t xml:space="preserve">Papp, D., Győri, K., Kovács, K.E. and Csukonyi, C. (2021). The effects of video gaming on academic effectiveness of higher education students during emergency remote teaching. Hungarian Educational Research Journal. </w:t>
      </w:r>
      <w:proofErr w:type="spellStart"/>
      <w:r w:rsidRPr="0024444F">
        <w:rPr>
          <w:rFonts w:ascii="Work Sans" w:eastAsia="Times New Roman" w:hAnsi="Work Sans" w:cs="Times New Roman"/>
          <w:color w:val="2E2E2E"/>
          <w:sz w:val="24"/>
          <w:szCs w:val="24"/>
          <w:lang w:eastAsia="en-GB"/>
        </w:rPr>
        <w:t>doi:https</w:t>
      </w:r>
      <w:proofErr w:type="spellEnd"/>
      <w:r w:rsidRPr="0024444F">
        <w:rPr>
          <w:rFonts w:ascii="Work Sans" w:eastAsia="Times New Roman" w:hAnsi="Work Sans" w:cs="Times New Roman"/>
          <w:color w:val="2E2E2E"/>
          <w:sz w:val="24"/>
          <w:szCs w:val="24"/>
          <w:lang w:eastAsia="en-GB"/>
        </w:rPr>
        <w:t>://doi.org/10.1556/063.2021.00101.</w:t>
      </w:r>
    </w:p>
    <w:p w14:paraId="7BAD8692" w14:textId="0035FC5C" w:rsidR="00DE6F25" w:rsidRDefault="00DE6F25" w:rsidP="002E7697">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DE6F25">
        <w:rPr>
          <w:rFonts w:ascii="Work Sans" w:eastAsia="Times New Roman" w:hAnsi="Work Sans" w:cs="Times New Roman"/>
          <w:color w:val="2E2E2E"/>
          <w:sz w:val="24"/>
          <w:szCs w:val="24"/>
          <w:lang w:eastAsia="en-GB"/>
        </w:rPr>
        <w:t xml:space="preserve">The Effects of Video Games on Students’ Cognitive Skills and Academic Performance - Magnetic Magazine. (n.d.). Magnetic Magazine. [online] Available at: </w:t>
      </w:r>
      <w:hyperlink r:id="rId23" w:history="1">
        <w:r w:rsidR="000214C9" w:rsidRPr="00121458">
          <w:rPr>
            <w:rStyle w:val="Hyperlink"/>
            <w:rFonts w:ascii="Work Sans" w:eastAsia="Times New Roman" w:hAnsi="Work Sans" w:cs="Times New Roman"/>
            <w:sz w:val="24"/>
            <w:szCs w:val="24"/>
            <w:lang w:eastAsia="en-GB"/>
          </w:rPr>
          <w:t>https://www.magneticmag.com/2023/07/the-effects-of-video-games-on-students-cognitive-skills-and-academic-performance/</w:t>
        </w:r>
      </w:hyperlink>
      <w:r w:rsidRPr="00DE6F25">
        <w:rPr>
          <w:rFonts w:ascii="Work Sans" w:eastAsia="Times New Roman" w:hAnsi="Work Sans" w:cs="Times New Roman"/>
          <w:color w:val="2E2E2E"/>
          <w:sz w:val="24"/>
          <w:szCs w:val="24"/>
          <w:lang w:eastAsia="en-GB"/>
        </w:rPr>
        <w:t>.</w:t>
      </w:r>
    </w:p>
    <w:p w14:paraId="488136CF" w14:textId="77777777" w:rsidR="000214C9" w:rsidRPr="000214C9" w:rsidRDefault="000214C9" w:rsidP="000214C9">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214C9">
        <w:rPr>
          <w:rFonts w:ascii="Work Sans" w:eastAsia="Times New Roman" w:hAnsi="Work Sans" w:cs="Times New Roman"/>
          <w:color w:val="2E2E2E"/>
          <w:sz w:val="24"/>
          <w:szCs w:val="24"/>
          <w:lang w:eastAsia="en-GB"/>
        </w:rPr>
        <w:t xml:space="preserve">Wright, </w:t>
      </w:r>
      <w:proofErr w:type="spellStart"/>
      <w:r w:rsidRPr="000214C9">
        <w:rPr>
          <w:rFonts w:ascii="Work Sans" w:eastAsia="Times New Roman" w:hAnsi="Work Sans" w:cs="Times New Roman"/>
          <w:color w:val="2E2E2E"/>
          <w:sz w:val="24"/>
          <w:szCs w:val="24"/>
          <w:lang w:eastAsia="en-GB"/>
        </w:rPr>
        <w:t>Jancee</w:t>
      </w:r>
      <w:proofErr w:type="spellEnd"/>
      <w:r w:rsidRPr="000214C9">
        <w:rPr>
          <w:rFonts w:ascii="Work Sans" w:eastAsia="Times New Roman" w:hAnsi="Work Sans" w:cs="Times New Roman"/>
          <w:color w:val="2E2E2E"/>
          <w:sz w:val="24"/>
          <w:szCs w:val="24"/>
          <w:lang w:eastAsia="en-GB"/>
        </w:rPr>
        <w:t xml:space="preserve"> (2011) "The effects of video game play on academic performance," Modern Psychological</w:t>
      </w:r>
    </w:p>
    <w:p w14:paraId="20206E94" w14:textId="77777777" w:rsidR="000214C9" w:rsidRPr="000214C9" w:rsidRDefault="000214C9" w:rsidP="000214C9">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214C9">
        <w:rPr>
          <w:rFonts w:ascii="Work Sans" w:eastAsia="Times New Roman" w:hAnsi="Work Sans" w:cs="Times New Roman"/>
          <w:color w:val="2E2E2E"/>
          <w:sz w:val="24"/>
          <w:szCs w:val="24"/>
          <w:lang w:eastAsia="en-GB"/>
        </w:rPr>
        <w:t>Studies: Vol. 17 : No. 1 , Article 6.</w:t>
      </w:r>
    </w:p>
    <w:p w14:paraId="5A60ACEB" w14:textId="3C93EAB0" w:rsidR="000214C9" w:rsidRDefault="000214C9" w:rsidP="000214C9">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214C9">
        <w:rPr>
          <w:rFonts w:ascii="Work Sans" w:eastAsia="Times New Roman" w:hAnsi="Work Sans" w:cs="Times New Roman"/>
          <w:color w:val="2E2E2E"/>
          <w:sz w:val="24"/>
          <w:szCs w:val="24"/>
          <w:lang w:eastAsia="en-GB"/>
        </w:rPr>
        <w:t xml:space="preserve">Available at: </w:t>
      </w:r>
      <w:hyperlink r:id="rId24" w:history="1">
        <w:r w:rsidRPr="00121458">
          <w:rPr>
            <w:rStyle w:val="Hyperlink"/>
            <w:rFonts w:ascii="Work Sans" w:eastAsia="Times New Roman" w:hAnsi="Work Sans" w:cs="Times New Roman"/>
            <w:sz w:val="24"/>
            <w:szCs w:val="24"/>
            <w:lang w:eastAsia="en-GB"/>
          </w:rPr>
          <w:t>https://scholar.utc.edu/mps/vol17/iss1/6</w:t>
        </w:r>
      </w:hyperlink>
      <w:r>
        <w:rPr>
          <w:rFonts w:ascii="Work Sans" w:eastAsia="Times New Roman" w:hAnsi="Work Sans" w:cs="Times New Roman"/>
          <w:color w:val="2E2E2E"/>
          <w:sz w:val="24"/>
          <w:szCs w:val="24"/>
          <w:lang w:eastAsia="en-GB"/>
        </w:rPr>
        <w:t>.</w:t>
      </w:r>
    </w:p>
    <w:p w14:paraId="04270BA6" w14:textId="5A182CB6" w:rsidR="000214C9" w:rsidRDefault="000214C9" w:rsidP="000214C9">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214C9">
        <w:rPr>
          <w:rFonts w:ascii="Work Sans" w:eastAsia="Times New Roman" w:hAnsi="Work Sans" w:cs="Times New Roman"/>
          <w:color w:val="2E2E2E"/>
          <w:sz w:val="24"/>
          <w:szCs w:val="24"/>
          <w:lang w:eastAsia="en-GB"/>
        </w:rPr>
        <w:t xml:space="preserve">Kim J, Castelli DM. Effects of Gamification on </w:t>
      </w:r>
      <w:proofErr w:type="spellStart"/>
      <w:r w:rsidRPr="000214C9">
        <w:rPr>
          <w:rFonts w:ascii="Work Sans" w:eastAsia="Times New Roman" w:hAnsi="Work Sans" w:cs="Times New Roman"/>
          <w:color w:val="2E2E2E"/>
          <w:sz w:val="24"/>
          <w:szCs w:val="24"/>
          <w:lang w:eastAsia="en-GB"/>
        </w:rPr>
        <w:t>Behavioral</w:t>
      </w:r>
      <w:proofErr w:type="spellEnd"/>
      <w:r w:rsidRPr="000214C9">
        <w:rPr>
          <w:rFonts w:ascii="Work Sans" w:eastAsia="Times New Roman" w:hAnsi="Work Sans" w:cs="Times New Roman"/>
          <w:color w:val="2E2E2E"/>
          <w:sz w:val="24"/>
          <w:szCs w:val="24"/>
          <w:lang w:eastAsia="en-GB"/>
        </w:rPr>
        <w:t xml:space="preserve"> Change in Education: A Meta-Analysis. Int J Environ Res Public Health. 2021 Mar 29;18(7):3550. </w:t>
      </w:r>
      <w:proofErr w:type="spellStart"/>
      <w:r w:rsidRPr="000214C9">
        <w:rPr>
          <w:rFonts w:ascii="Work Sans" w:eastAsia="Times New Roman" w:hAnsi="Work Sans" w:cs="Times New Roman"/>
          <w:color w:val="2E2E2E"/>
          <w:sz w:val="24"/>
          <w:szCs w:val="24"/>
          <w:lang w:eastAsia="en-GB"/>
        </w:rPr>
        <w:t>doi</w:t>
      </w:r>
      <w:proofErr w:type="spellEnd"/>
      <w:r w:rsidRPr="000214C9">
        <w:rPr>
          <w:rFonts w:ascii="Work Sans" w:eastAsia="Times New Roman" w:hAnsi="Work Sans" w:cs="Times New Roman"/>
          <w:color w:val="2E2E2E"/>
          <w:sz w:val="24"/>
          <w:szCs w:val="24"/>
          <w:lang w:eastAsia="en-GB"/>
        </w:rPr>
        <w:t>: 10.3390/ijerph18073550. PMID: 33805530; PMCID: PMC8037535.</w:t>
      </w:r>
    </w:p>
    <w:p w14:paraId="10121AAB" w14:textId="186B0E22" w:rsidR="00094626" w:rsidRDefault="00094626" w:rsidP="000214C9">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94626">
        <w:rPr>
          <w:rFonts w:ascii="Work Sans" w:eastAsia="Times New Roman" w:hAnsi="Work Sans" w:cs="Times New Roman"/>
          <w:color w:val="2E2E2E"/>
          <w:sz w:val="24"/>
          <w:szCs w:val="24"/>
          <w:lang w:eastAsia="en-GB"/>
        </w:rPr>
        <w:t xml:space="preserve">Metwally, A.H.S., Nacke, L.E., Chang, M., Wang, </w:t>
      </w:r>
      <w:proofErr w:type="gramStart"/>
      <w:r w:rsidRPr="00094626">
        <w:rPr>
          <w:rFonts w:ascii="Work Sans" w:eastAsia="Times New Roman" w:hAnsi="Work Sans" w:cs="Times New Roman"/>
          <w:color w:val="2E2E2E"/>
          <w:sz w:val="24"/>
          <w:szCs w:val="24"/>
          <w:lang w:eastAsia="en-GB"/>
        </w:rPr>
        <w:t>Y.</w:t>
      </w:r>
      <w:proofErr w:type="gramEnd"/>
      <w:r w:rsidRPr="00094626">
        <w:rPr>
          <w:rFonts w:ascii="Work Sans" w:eastAsia="Times New Roman" w:hAnsi="Work Sans" w:cs="Times New Roman"/>
          <w:color w:val="2E2E2E"/>
          <w:sz w:val="24"/>
          <w:szCs w:val="24"/>
          <w:lang w:eastAsia="en-GB"/>
        </w:rPr>
        <w:t xml:space="preserve"> and Yousef, A.M.F. (2021). Revealing the hotspots of educational gamification: An umbrella review. International Journal of Educational Research, [online] 109, p.101832. </w:t>
      </w:r>
      <w:proofErr w:type="spellStart"/>
      <w:r w:rsidRPr="00094626">
        <w:rPr>
          <w:rFonts w:ascii="Work Sans" w:eastAsia="Times New Roman" w:hAnsi="Work Sans" w:cs="Times New Roman"/>
          <w:color w:val="2E2E2E"/>
          <w:sz w:val="24"/>
          <w:szCs w:val="24"/>
          <w:lang w:eastAsia="en-GB"/>
        </w:rPr>
        <w:t>doi:https</w:t>
      </w:r>
      <w:proofErr w:type="spellEnd"/>
      <w:r w:rsidRPr="00094626">
        <w:rPr>
          <w:rFonts w:ascii="Work Sans" w:eastAsia="Times New Roman" w:hAnsi="Work Sans" w:cs="Times New Roman"/>
          <w:color w:val="2E2E2E"/>
          <w:sz w:val="24"/>
          <w:szCs w:val="24"/>
          <w:lang w:eastAsia="en-GB"/>
        </w:rPr>
        <w:t>://doi.org/10.1016/j.ijer.2021.101832.</w:t>
      </w:r>
    </w:p>
    <w:p w14:paraId="24ECB3BD" w14:textId="77777777" w:rsidR="00094626" w:rsidRDefault="00094626" w:rsidP="0009462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94626">
        <w:rPr>
          <w:rFonts w:ascii="Work Sans" w:eastAsia="Times New Roman" w:hAnsi="Work Sans" w:cs="Times New Roman"/>
          <w:color w:val="2E2E2E"/>
          <w:sz w:val="24"/>
          <w:szCs w:val="24"/>
          <w:lang w:eastAsia="en-GB"/>
        </w:rPr>
        <w:t>Nadi-</w:t>
      </w:r>
      <w:proofErr w:type="spellStart"/>
      <w:r w:rsidRPr="00094626">
        <w:rPr>
          <w:rFonts w:ascii="Work Sans" w:eastAsia="Times New Roman" w:hAnsi="Work Sans" w:cs="Times New Roman"/>
          <w:color w:val="2E2E2E"/>
          <w:sz w:val="24"/>
          <w:szCs w:val="24"/>
          <w:lang w:eastAsia="en-GB"/>
        </w:rPr>
        <w:t>Ravandi</w:t>
      </w:r>
      <w:proofErr w:type="spellEnd"/>
      <w:r w:rsidRPr="00094626">
        <w:rPr>
          <w:rFonts w:ascii="Work Sans" w:eastAsia="Times New Roman" w:hAnsi="Work Sans" w:cs="Times New Roman"/>
          <w:color w:val="2E2E2E"/>
          <w:sz w:val="24"/>
          <w:szCs w:val="24"/>
          <w:lang w:eastAsia="en-GB"/>
        </w:rPr>
        <w:t xml:space="preserve">, S. and </w:t>
      </w:r>
      <w:proofErr w:type="spellStart"/>
      <w:r w:rsidRPr="00094626">
        <w:rPr>
          <w:rFonts w:ascii="Work Sans" w:eastAsia="Times New Roman" w:hAnsi="Work Sans" w:cs="Times New Roman"/>
          <w:color w:val="2E2E2E"/>
          <w:sz w:val="24"/>
          <w:szCs w:val="24"/>
          <w:lang w:eastAsia="en-GB"/>
        </w:rPr>
        <w:t>Batooli</w:t>
      </w:r>
      <w:proofErr w:type="spellEnd"/>
      <w:r w:rsidRPr="00094626">
        <w:rPr>
          <w:rFonts w:ascii="Work Sans" w:eastAsia="Times New Roman" w:hAnsi="Work Sans" w:cs="Times New Roman"/>
          <w:color w:val="2E2E2E"/>
          <w:sz w:val="24"/>
          <w:szCs w:val="24"/>
          <w:lang w:eastAsia="en-GB"/>
        </w:rPr>
        <w:t xml:space="preserve">, Z. (2022). Gamification in education: A </w:t>
      </w:r>
      <w:proofErr w:type="spellStart"/>
      <w:r w:rsidRPr="00094626">
        <w:rPr>
          <w:rFonts w:ascii="Work Sans" w:eastAsia="Times New Roman" w:hAnsi="Work Sans" w:cs="Times New Roman"/>
          <w:color w:val="2E2E2E"/>
          <w:sz w:val="24"/>
          <w:szCs w:val="24"/>
          <w:lang w:eastAsia="en-GB"/>
        </w:rPr>
        <w:t>scientometric</w:t>
      </w:r>
      <w:proofErr w:type="spellEnd"/>
      <w:r w:rsidRPr="00094626">
        <w:rPr>
          <w:rFonts w:ascii="Work Sans" w:eastAsia="Times New Roman" w:hAnsi="Work Sans" w:cs="Times New Roman"/>
          <w:color w:val="2E2E2E"/>
          <w:sz w:val="24"/>
          <w:szCs w:val="24"/>
          <w:lang w:eastAsia="en-GB"/>
        </w:rPr>
        <w:t xml:space="preserve">, content and co-occurrence analysis of systematic review and meta-analysis articles. Education and Information Technologies. </w:t>
      </w:r>
      <w:proofErr w:type="spellStart"/>
      <w:r w:rsidRPr="00094626">
        <w:rPr>
          <w:rFonts w:ascii="Work Sans" w:eastAsia="Times New Roman" w:hAnsi="Work Sans" w:cs="Times New Roman"/>
          <w:color w:val="2E2E2E"/>
          <w:sz w:val="24"/>
          <w:szCs w:val="24"/>
          <w:lang w:eastAsia="en-GB"/>
        </w:rPr>
        <w:t>doi:https</w:t>
      </w:r>
      <w:proofErr w:type="spellEnd"/>
      <w:r w:rsidRPr="00094626">
        <w:rPr>
          <w:rFonts w:ascii="Work Sans" w:eastAsia="Times New Roman" w:hAnsi="Work Sans" w:cs="Times New Roman"/>
          <w:color w:val="2E2E2E"/>
          <w:sz w:val="24"/>
          <w:szCs w:val="24"/>
          <w:lang w:eastAsia="en-GB"/>
        </w:rPr>
        <w:t>://doi.org/10.1007/s10639-022-11048-x.</w:t>
      </w:r>
    </w:p>
    <w:p w14:paraId="10875169" w14:textId="77777777" w:rsidR="00094626" w:rsidRDefault="00094626" w:rsidP="0009462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94626">
        <w:rPr>
          <w:rFonts w:ascii="Work Sans" w:eastAsia="Times New Roman" w:hAnsi="Work Sans" w:cs="Times New Roman"/>
          <w:color w:val="2E2E2E"/>
          <w:sz w:val="24"/>
          <w:szCs w:val="24"/>
          <w:lang w:eastAsia="en-GB"/>
        </w:rPr>
        <w:t>Prensky, M. (2006). Don’t Bother Me Mom--I’m Learning! Paragon House Publishers.</w:t>
      </w:r>
    </w:p>
    <w:p w14:paraId="370DE2A8" w14:textId="77777777" w:rsidR="00094626" w:rsidRDefault="00094626" w:rsidP="0009462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proofErr w:type="spellStart"/>
      <w:r w:rsidRPr="00094626">
        <w:rPr>
          <w:rFonts w:ascii="Work Sans" w:eastAsia="Times New Roman" w:hAnsi="Work Sans" w:cs="Times New Roman"/>
          <w:color w:val="2E2E2E"/>
          <w:sz w:val="24"/>
          <w:szCs w:val="24"/>
          <w:lang w:eastAsia="en-GB"/>
        </w:rPr>
        <w:lastRenderedPageBreak/>
        <w:t>Mcgonigal</w:t>
      </w:r>
      <w:proofErr w:type="spellEnd"/>
      <w:r w:rsidRPr="00094626">
        <w:rPr>
          <w:rFonts w:ascii="Work Sans" w:eastAsia="Times New Roman" w:hAnsi="Work Sans" w:cs="Times New Roman"/>
          <w:color w:val="2E2E2E"/>
          <w:sz w:val="24"/>
          <w:szCs w:val="24"/>
          <w:lang w:eastAsia="en-GB"/>
        </w:rPr>
        <w:t xml:space="preserve">, J. (2012). Reality is </w:t>
      </w:r>
      <w:proofErr w:type="gramStart"/>
      <w:r w:rsidRPr="00094626">
        <w:rPr>
          <w:rFonts w:ascii="Work Sans" w:eastAsia="Times New Roman" w:hAnsi="Work Sans" w:cs="Times New Roman"/>
          <w:color w:val="2E2E2E"/>
          <w:sz w:val="24"/>
          <w:szCs w:val="24"/>
          <w:lang w:eastAsia="en-GB"/>
        </w:rPr>
        <w:t>broken:</w:t>
      </w:r>
      <w:proofErr w:type="gramEnd"/>
      <w:r w:rsidRPr="00094626">
        <w:rPr>
          <w:rFonts w:ascii="Work Sans" w:eastAsia="Times New Roman" w:hAnsi="Work Sans" w:cs="Times New Roman"/>
          <w:color w:val="2E2E2E"/>
          <w:sz w:val="24"/>
          <w:szCs w:val="24"/>
          <w:lang w:eastAsia="en-GB"/>
        </w:rPr>
        <w:t xml:space="preserve"> why games make us better and how they can change the world. London: Vintage.</w:t>
      </w:r>
    </w:p>
    <w:p w14:paraId="1DB3B7F5" w14:textId="77777777" w:rsidR="00094626" w:rsidRDefault="00094626" w:rsidP="0009462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94626">
        <w:rPr>
          <w:rFonts w:ascii="Work Sans" w:eastAsia="Times New Roman" w:hAnsi="Work Sans" w:cs="Times New Roman"/>
          <w:color w:val="2E2E2E"/>
          <w:sz w:val="24"/>
          <w:szCs w:val="24"/>
          <w:lang w:eastAsia="en-GB"/>
        </w:rPr>
        <w:t xml:space="preserve">Gee, J.P. (2007). What video games </w:t>
      </w:r>
      <w:proofErr w:type="gramStart"/>
      <w:r w:rsidRPr="00094626">
        <w:rPr>
          <w:rFonts w:ascii="Work Sans" w:eastAsia="Times New Roman" w:hAnsi="Work Sans" w:cs="Times New Roman"/>
          <w:color w:val="2E2E2E"/>
          <w:sz w:val="24"/>
          <w:szCs w:val="24"/>
          <w:lang w:eastAsia="en-GB"/>
        </w:rPr>
        <w:t>have to</w:t>
      </w:r>
      <w:proofErr w:type="gramEnd"/>
      <w:r w:rsidRPr="00094626">
        <w:rPr>
          <w:rFonts w:ascii="Work Sans" w:eastAsia="Times New Roman" w:hAnsi="Work Sans" w:cs="Times New Roman"/>
          <w:color w:val="2E2E2E"/>
          <w:sz w:val="24"/>
          <w:szCs w:val="24"/>
          <w:lang w:eastAsia="en-GB"/>
        </w:rPr>
        <w:t xml:space="preserve"> teach us about learning and literacy. Palgrave Macmillan.</w:t>
      </w:r>
    </w:p>
    <w:p w14:paraId="16776B8F" w14:textId="77777777" w:rsidR="00094626" w:rsidRDefault="00094626" w:rsidP="0009462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94626">
        <w:rPr>
          <w:rFonts w:ascii="Work Sans" w:eastAsia="Times New Roman" w:hAnsi="Work Sans" w:cs="Times New Roman"/>
          <w:color w:val="2E2E2E"/>
          <w:sz w:val="24"/>
          <w:szCs w:val="24"/>
          <w:lang w:eastAsia="en-GB"/>
        </w:rPr>
        <w:t>Miguel Angel Garcia-Ruiz (2017). Games User Research. CRC Press.</w:t>
      </w:r>
    </w:p>
    <w:p w14:paraId="41B09E22" w14:textId="77777777" w:rsidR="00094626" w:rsidRDefault="00094626" w:rsidP="00094626">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94626">
        <w:rPr>
          <w:rFonts w:ascii="Work Sans" w:eastAsia="Times New Roman" w:hAnsi="Work Sans" w:cs="Times New Roman"/>
          <w:color w:val="2E2E2E"/>
          <w:sz w:val="24"/>
          <w:szCs w:val="24"/>
          <w:lang w:eastAsia="en-GB"/>
        </w:rPr>
        <w:t>James Paul Gee (2007). Good video games + good learning : collected essays on video games, learning, and literacy. New York: P. Lang.</w:t>
      </w:r>
    </w:p>
    <w:p w14:paraId="6DBDF77C" w14:textId="49A306E4" w:rsidR="004C7C24" w:rsidRPr="00E32672" w:rsidRDefault="00094626" w:rsidP="00E32672">
      <w:pPr>
        <w:shd w:val="clear" w:color="auto" w:fill="FFFFFF"/>
        <w:spacing w:after="100" w:afterAutospacing="1" w:line="360" w:lineRule="auto"/>
        <w:ind w:left="720"/>
        <w:rPr>
          <w:rFonts w:ascii="Work Sans" w:eastAsia="Times New Roman" w:hAnsi="Work Sans" w:cs="Times New Roman"/>
          <w:color w:val="2E2E2E"/>
          <w:sz w:val="24"/>
          <w:szCs w:val="24"/>
          <w:lang w:eastAsia="en-GB"/>
        </w:rPr>
      </w:pPr>
      <w:r w:rsidRPr="00094626">
        <w:rPr>
          <w:rFonts w:ascii="Work Sans" w:eastAsia="Times New Roman" w:hAnsi="Work Sans" w:cs="Times New Roman"/>
          <w:color w:val="2E2E2E"/>
          <w:sz w:val="24"/>
          <w:szCs w:val="24"/>
          <w:lang w:eastAsia="en-GB"/>
        </w:rPr>
        <w:t>Lebowitz, J. (2017). INTERACTIVE STORYTELLING FOR VIDEO GAMES : a player-</w:t>
      </w:r>
      <w:proofErr w:type="spellStart"/>
      <w:r w:rsidRPr="00094626">
        <w:rPr>
          <w:rFonts w:ascii="Work Sans" w:eastAsia="Times New Roman" w:hAnsi="Work Sans" w:cs="Times New Roman"/>
          <w:color w:val="2E2E2E"/>
          <w:sz w:val="24"/>
          <w:szCs w:val="24"/>
          <w:lang w:eastAsia="en-GB"/>
        </w:rPr>
        <w:t>centered</w:t>
      </w:r>
      <w:proofErr w:type="spellEnd"/>
      <w:r w:rsidRPr="00094626">
        <w:rPr>
          <w:rFonts w:ascii="Work Sans" w:eastAsia="Times New Roman" w:hAnsi="Work Sans" w:cs="Times New Roman"/>
          <w:color w:val="2E2E2E"/>
          <w:sz w:val="24"/>
          <w:szCs w:val="24"/>
          <w:lang w:eastAsia="en-GB"/>
        </w:rPr>
        <w:t xml:space="preserve"> approach to creating memorable ... characters and </w:t>
      </w:r>
      <w:proofErr w:type="gramStart"/>
      <w:r w:rsidRPr="00094626">
        <w:rPr>
          <w:rFonts w:ascii="Work Sans" w:eastAsia="Times New Roman" w:hAnsi="Work Sans" w:cs="Times New Roman"/>
          <w:color w:val="2E2E2E"/>
          <w:sz w:val="24"/>
          <w:szCs w:val="24"/>
          <w:lang w:eastAsia="en-GB"/>
        </w:rPr>
        <w:t>stories..</w:t>
      </w:r>
      <w:proofErr w:type="gramEnd"/>
    </w:p>
    <w:sectPr w:rsidR="004C7C24" w:rsidRPr="00E32672">
      <w:footerReference w:type="default" r:id="rId2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Y Arafa" w:date="2024-04-17T17:47:00Z" w:initials="YA">
    <w:p w14:paraId="55CE0960" w14:textId="77777777" w:rsidR="00317F0C" w:rsidRDefault="00317F0C" w:rsidP="00317F0C">
      <w:pPr>
        <w:pStyle w:val="CommentText"/>
      </w:pPr>
      <w:r>
        <w:rPr>
          <w:rStyle w:val="CommentReference"/>
        </w:rPr>
        <w:annotationRef/>
      </w:r>
      <w:r>
        <w:t>Typically goes after abstract and ToC</w:t>
      </w:r>
    </w:p>
  </w:comment>
  <w:comment w:id="1" w:author="Y Arafa" w:date="2024-04-17T14:10:00Z" w:initials="YA">
    <w:p w14:paraId="2F9808F7" w14:textId="318F7C00" w:rsidR="00F33FB7" w:rsidRDefault="00C44FBB" w:rsidP="00F33FB7">
      <w:pPr>
        <w:pStyle w:val="CommentText"/>
      </w:pPr>
      <w:r>
        <w:rPr>
          <w:rStyle w:val="CommentReference"/>
        </w:rPr>
        <w:annotationRef/>
      </w:r>
      <w:r w:rsidR="00F33FB7">
        <w:t>This is a bit long. Summarise to only include the important parts that give the reader a complete view of what, why, how, and achievements. So, briefly describe the aim of the project, how is it different from the current work, your methodology, findings, and implications. Fit this on one page - you can reduce the margins to make space.</w:t>
      </w:r>
    </w:p>
  </w:comment>
  <w:comment w:id="6" w:author="Y Arafa" w:date="2024-04-17T16:42:00Z" w:initials="YA">
    <w:p w14:paraId="67EB6D64" w14:textId="77777777" w:rsidR="009F3C00" w:rsidRDefault="009F3C00" w:rsidP="009F3C00">
      <w:pPr>
        <w:pStyle w:val="CommentText"/>
      </w:pPr>
      <w:r>
        <w:rPr>
          <w:rStyle w:val="CommentReference"/>
        </w:rPr>
        <w:annotationRef/>
      </w:r>
      <w:r>
        <w:t>These are valid opinions in this para but as they are core to the motivation for your project you need to qualify them with appropriate references.</w:t>
      </w:r>
    </w:p>
  </w:comment>
  <w:comment w:id="9" w:author="Y Arafa" w:date="2024-04-17T17:49:00Z" w:initials="YA">
    <w:p w14:paraId="63DB0387" w14:textId="77777777" w:rsidR="00317F0C" w:rsidRDefault="00317F0C" w:rsidP="00317F0C">
      <w:pPr>
        <w:pStyle w:val="CommentText"/>
      </w:pPr>
      <w:r>
        <w:rPr>
          <w:rStyle w:val="CommentReference"/>
        </w:rPr>
        <w:annotationRef/>
      </w:r>
      <w:r>
        <w:t>UK vs US spelling - use either or but consistency is important (z is used elsewhere in the text).</w:t>
      </w:r>
    </w:p>
  </w:comment>
  <w:comment w:id="10" w:author="Y Arafa" w:date="2024-04-17T16:55:00Z" w:initials="YA">
    <w:p w14:paraId="3B48A4AC" w14:textId="442F5F29" w:rsidR="00BF5DF8" w:rsidRDefault="00BF5DF8" w:rsidP="00BF5DF8">
      <w:pPr>
        <w:pStyle w:val="CommentText"/>
      </w:pPr>
      <w:r>
        <w:rPr>
          <w:rStyle w:val="CommentReference"/>
        </w:rPr>
        <w:annotationRef/>
      </w:r>
      <w:r>
        <w:t>While there is an issue for some, conventional training has proved successful. Acknowledge this and expand with references for the literature supporting the need for alternative methods.</w:t>
      </w:r>
    </w:p>
  </w:comment>
  <w:comment w:id="11" w:author="Y Arafa" w:date="2024-04-17T16:41:00Z" w:initials="YA">
    <w:p w14:paraId="7E40877C" w14:textId="3B439609" w:rsidR="009F3C00" w:rsidRDefault="009F3C00" w:rsidP="009F3C00">
      <w:pPr>
        <w:pStyle w:val="CommentText"/>
      </w:pPr>
      <w:r>
        <w:rPr>
          <w:rStyle w:val="CommentReference"/>
        </w:rPr>
        <w:annotationRef/>
      </w:r>
      <w:r>
        <w:t>This is a very strong statement that needs to be adequately qualified in your evaluation and/or conclusion sections. I suggest you tone down "reimagining the educational path into the world of programming..." to something like "harnessing the benefits of CAL/Gamification in the teaching/learning of programming..." A reference is also needed to support the benefits.</w:t>
      </w:r>
    </w:p>
  </w:comment>
  <w:comment w:id="15" w:author="Y Arafa" w:date="2024-04-17T18:34:00Z" w:initials="YA">
    <w:p w14:paraId="0F94FD07" w14:textId="77777777" w:rsidR="00C11C79" w:rsidRDefault="00C11C79" w:rsidP="00C11C79">
      <w:pPr>
        <w:pStyle w:val="CommentText"/>
      </w:pPr>
      <w:r>
        <w:rPr>
          <w:rStyle w:val="CommentReference"/>
        </w:rPr>
        <w:annotationRef/>
      </w:r>
      <w:r>
        <w:t>Subsection formatting could do with tidying up. Typically, the font size for subsection is smaller or at least the same as the sections.</w:t>
      </w:r>
    </w:p>
  </w:comment>
  <w:comment w:id="16" w:author="Y Arafa" w:date="2024-04-17T16:44:00Z" w:initials="YA">
    <w:p w14:paraId="197B3BD2" w14:textId="080A3F55" w:rsidR="009F3C00" w:rsidRDefault="009F3C00" w:rsidP="009F3C00">
      <w:pPr>
        <w:pStyle w:val="CommentText"/>
      </w:pPr>
      <w:r>
        <w:rPr>
          <w:rStyle w:val="CommentReference"/>
        </w:rPr>
        <w:annotationRef/>
      </w:r>
      <w:r>
        <w:t>Probably “problem solving” fits better here. Not necessarily "innovative" though.</w:t>
      </w:r>
    </w:p>
  </w:comment>
  <w:comment w:id="17" w:author="Y Arafa" w:date="2024-04-17T16:51:00Z" w:initials="YA">
    <w:p w14:paraId="26D09D8B" w14:textId="77777777" w:rsidR="009818B9" w:rsidRDefault="009818B9" w:rsidP="009818B9">
      <w:pPr>
        <w:pStyle w:val="CommentText"/>
      </w:pPr>
      <w:r>
        <w:rPr>
          <w:rStyle w:val="CommentReference"/>
        </w:rPr>
        <w:annotationRef/>
      </w:r>
      <w:r>
        <w:t>You can expand a lot more on the nature of the problem of mastering programming and qualify what you say with references. You can talk about problem solving side (abstraction, decomposition, logic, process, etc) as well as familiarity with the language (language, practice, syntax, identifying/fixing errors/bugs, etc.) and how it can be applied to those problems.</w:t>
      </w:r>
    </w:p>
  </w:comment>
  <w:comment w:id="21" w:author="Y Arafa" w:date="2024-04-17T16:58:00Z" w:initials="YA">
    <w:p w14:paraId="7CFF5351" w14:textId="77777777" w:rsidR="00BF5DF8" w:rsidRDefault="00BF5DF8" w:rsidP="00BF5DF8">
      <w:pPr>
        <w:pStyle w:val="CommentText"/>
      </w:pPr>
      <w:r>
        <w:rPr>
          <w:rStyle w:val="CommentReference"/>
        </w:rPr>
        <w:annotationRef/>
      </w:r>
      <w:r>
        <w:t>Again, needs reference to support the claims.</w:t>
      </w:r>
    </w:p>
    <w:p w14:paraId="2ADF9D41" w14:textId="77777777" w:rsidR="00BF5DF8" w:rsidRDefault="00BF5DF8" w:rsidP="00BF5DF8">
      <w:pPr>
        <w:pStyle w:val="CommentText"/>
      </w:pPr>
      <w:r>
        <w:t>Also, gamification is not the only alternative T&amp;L approach. Why is it singled out? It is a good idea to briefly introduce any other alternative approaches and rationalise why you’ll focus on gamification.</w:t>
      </w:r>
    </w:p>
  </w:comment>
  <w:comment w:id="23" w:author="Y Arafa" w:date="2024-04-17T17:00:00Z" w:initials="YA">
    <w:p w14:paraId="20A992C6" w14:textId="77777777" w:rsidR="00FA6522" w:rsidRDefault="0042174D" w:rsidP="00FA6522">
      <w:pPr>
        <w:pStyle w:val="CommentText"/>
      </w:pPr>
      <w:r>
        <w:rPr>
          <w:rStyle w:val="CommentReference"/>
        </w:rPr>
        <w:annotationRef/>
      </w:r>
      <w:r w:rsidR="00FA6522">
        <w:t>It may be a bit premature to introduce the solution (description of your game 1.3/1.4) here. I suggest you add more to motivate the project as mentioned above and end with a conclusion section that explicitly outlines the project’s aim.</w:t>
      </w:r>
    </w:p>
  </w:comment>
  <w:comment w:id="26" w:author="Y Arafa" w:date="2024-04-17T17:42:00Z" w:initials="YA">
    <w:p w14:paraId="4A2FB9ED" w14:textId="77777777" w:rsidR="00A87A56" w:rsidRDefault="00A87A56" w:rsidP="00A87A56">
      <w:pPr>
        <w:pStyle w:val="CommentText"/>
      </w:pPr>
      <w:r>
        <w:rPr>
          <w:rStyle w:val="CommentReference"/>
        </w:rPr>
        <w:annotationRef/>
      </w:r>
      <w:r>
        <w:t>The focus is on gamification and that is fine but not much is said about alternatives and why gamification is better than them.</w:t>
      </w:r>
    </w:p>
    <w:p w14:paraId="23FC86CD" w14:textId="77777777" w:rsidR="00A87A56" w:rsidRDefault="00A87A56" w:rsidP="00A87A56">
      <w:pPr>
        <w:pStyle w:val="CommentText"/>
      </w:pPr>
    </w:p>
    <w:p w14:paraId="0FA0B78F" w14:textId="77777777" w:rsidR="00A87A56" w:rsidRDefault="00A87A56" w:rsidP="00A87A56">
      <w:pPr>
        <w:pStyle w:val="CommentText"/>
      </w:pPr>
      <w:r>
        <w:t>I’d expect to see some research as to the approaches to pedagogy and how that is incorporated within gamification - and more specifically relating to programming. Expand including relevant references.</w:t>
      </w:r>
    </w:p>
  </w:comment>
  <w:comment w:id="45" w:author="Y Arafa" w:date="2024-04-17T17:53:00Z" w:initials="YA">
    <w:p w14:paraId="5DB8C618" w14:textId="77777777" w:rsidR="00D55408" w:rsidRDefault="00D55408" w:rsidP="00D55408">
      <w:pPr>
        <w:pStyle w:val="CommentText"/>
      </w:pPr>
      <w:r>
        <w:rPr>
          <w:rStyle w:val="CommentReference"/>
        </w:rPr>
        <w:annotationRef/>
      </w:r>
      <w:r>
        <w:t>Consider rewording</w:t>
      </w:r>
    </w:p>
  </w:comment>
  <w:comment w:id="47" w:author="Y Arafa" w:date="2024-04-17T18:37:00Z" w:initials="YA">
    <w:p w14:paraId="0E841B1D" w14:textId="77777777" w:rsidR="00C11C79" w:rsidRDefault="00C11C79" w:rsidP="00C11C79">
      <w:pPr>
        <w:pStyle w:val="CommentText"/>
      </w:pPr>
      <w:r>
        <w:rPr>
          <w:rStyle w:val="CommentReference"/>
        </w:rPr>
        <w:annotationRef/>
      </w:r>
      <w:r>
        <w:t>Very strong statement. Qualify with more details on how and the design of the educational material and how you ensure a balance of entertainment and knowledge and whether the content is at the right level.</w:t>
      </w:r>
    </w:p>
  </w:comment>
  <w:comment w:id="58" w:author="Y Arafa" w:date="2024-04-17T17:15:00Z" w:initials="YA">
    <w:p w14:paraId="3727AEA1" w14:textId="03551BE3" w:rsidR="00CD7F9F" w:rsidRDefault="005D7ED1" w:rsidP="00CD7F9F">
      <w:pPr>
        <w:pStyle w:val="CommentText"/>
      </w:pPr>
      <w:r>
        <w:rPr>
          <w:rStyle w:val="CommentReference"/>
        </w:rPr>
        <w:annotationRef/>
      </w:r>
      <w:r w:rsidR="00CD7F9F">
        <w:t>Remove the period from all the section titles.</w:t>
      </w:r>
    </w:p>
    <w:p w14:paraId="08631761" w14:textId="77777777" w:rsidR="00CD7F9F" w:rsidRDefault="00CD7F9F" w:rsidP="00CD7F9F">
      <w:pPr>
        <w:pStyle w:val="CommentText"/>
      </w:pPr>
    </w:p>
    <w:p w14:paraId="766B2AD1" w14:textId="77777777" w:rsidR="00CD7F9F" w:rsidRDefault="00CD7F9F" w:rsidP="00CD7F9F">
      <w:pPr>
        <w:pStyle w:val="CommentText"/>
      </w:pPr>
      <w:r>
        <w:t>This section is very useful. Though it could do with much more detail. For example, expand on the types of games used, their theme, leveling, etc.</w:t>
      </w:r>
    </w:p>
  </w:comment>
  <w:comment w:id="66" w:author="Y Arafa" w:date="2024-04-17T17:56:00Z" w:initials="YA">
    <w:p w14:paraId="7310FEA1" w14:textId="77777777" w:rsidR="00D55408" w:rsidRDefault="00D55408" w:rsidP="00D55408">
      <w:pPr>
        <w:pStyle w:val="CommentText"/>
      </w:pPr>
      <w:r>
        <w:rPr>
          <w:rStyle w:val="CommentReference"/>
        </w:rPr>
        <w:annotationRef/>
      </w:r>
      <w:r>
        <w:t>Should this be “the study”? - with reference to the previous sentence?</w:t>
      </w:r>
    </w:p>
  </w:comment>
  <w:comment w:id="71" w:author="Y Arafa" w:date="2024-04-17T17:07:00Z" w:initials="YA">
    <w:p w14:paraId="0254D91F" w14:textId="1ADF87A5" w:rsidR="0042174D" w:rsidRDefault="0042174D" w:rsidP="0042174D">
      <w:pPr>
        <w:pStyle w:val="CommentText"/>
      </w:pPr>
      <w:r>
        <w:rPr>
          <w:rStyle w:val="CommentReference"/>
        </w:rPr>
        <w:annotationRef/>
      </w:r>
      <w:r>
        <w:t>These needed to be discussed in more detail before this point,</w:t>
      </w:r>
    </w:p>
  </w:comment>
  <w:comment w:id="83" w:author="Y Arafa" w:date="2024-04-17T17:11:00Z" w:initials="YA">
    <w:p w14:paraId="6F73928A" w14:textId="77777777" w:rsidR="005D7ED1" w:rsidRDefault="005D7ED1" w:rsidP="005D7ED1">
      <w:pPr>
        <w:pStyle w:val="CommentText"/>
      </w:pPr>
      <w:r>
        <w:rPr>
          <w:rStyle w:val="CommentReference"/>
        </w:rPr>
        <w:annotationRef/>
      </w:r>
      <w:r>
        <w:t>Add a conclusion section summarising your findings from the research and describing how this informed your work and implementation. Perhaps you could move section 2.1.1 on PyAdventures in the conclusion.</w:t>
      </w:r>
    </w:p>
  </w:comment>
  <w:comment w:id="84" w:author="Y Arafa" w:date="2024-04-17T17:32:00Z" w:initials="YA">
    <w:p w14:paraId="14B56FC8" w14:textId="77777777" w:rsidR="00FA6522" w:rsidRDefault="00FA6522" w:rsidP="00FA6522">
      <w:pPr>
        <w:pStyle w:val="CommentText"/>
      </w:pPr>
      <w:r>
        <w:rPr>
          <w:rStyle w:val="CommentReference"/>
        </w:rPr>
        <w:annotationRef/>
      </w:r>
      <w:r>
        <w:t>Sections 2.4 - 2.10 seem somewhat disjoint. It is worthwhile introducing an introduction section (in this and all other chapters) describing the areas you’ll research and how the subsections relate or lead on to each other.</w:t>
      </w:r>
    </w:p>
  </w:comment>
  <w:comment w:id="85" w:author="Y Arafa" w:date="2024-04-17T17:34:00Z" w:initials="YA">
    <w:p w14:paraId="7EA406CA" w14:textId="77777777" w:rsidR="00FA6522" w:rsidRDefault="00FA6522" w:rsidP="00FA6522">
      <w:pPr>
        <w:pStyle w:val="CommentText"/>
      </w:pPr>
      <w:r>
        <w:rPr>
          <w:rStyle w:val="CommentReference"/>
        </w:rPr>
        <w:annotationRef/>
      </w:r>
      <w:r>
        <w:t>Typically, a product review section is needed where you compare different games within the domain. This can go under the lit review or ideally in a separate chapter. The product and lit review combined will help you with your requirements engineering section where you will outline the requirements that need to be implemented in the game an why.</w:t>
      </w:r>
    </w:p>
  </w:comment>
  <w:comment w:id="86" w:author="Y Arafa" w:date="2024-04-17T18:03:00Z" w:initials="YA">
    <w:p w14:paraId="30D9EE22" w14:textId="77777777" w:rsidR="00031E11" w:rsidRDefault="00031E11" w:rsidP="00031E11">
      <w:pPr>
        <w:pStyle w:val="CommentText"/>
      </w:pPr>
      <w:r>
        <w:rPr>
          <w:rStyle w:val="CommentReference"/>
        </w:rPr>
        <w:annotationRef/>
      </w:r>
      <w:r>
        <w:t>In the sub-sections you try to relate the points to PyAdventures and how those points will be incorporated in your implementation. This is good but sometimes somewhat at the expense of detailing those points.  I suggest you include all those references to PyAdventure in the conclusion showing how the research informed your implementation (and expanding on the points made with some more detail)</w:t>
      </w:r>
    </w:p>
  </w:comment>
  <w:comment w:id="88" w:author="Y Arafa" w:date="2024-04-17T18:30:00Z" w:initials="YA">
    <w:p w14:paraId="63CB6BB7" w14:textId="77777777" w:rsidR="00323A6F" w:rsidRDefault="00956DD0" w:rsidP="00323A6F">
      <w:pPr>
        <w:pStyle w:val="CommentText"/>
      </w:pPr>
      <w:r>
        <w:rPr>
          <w:rStyle w:val="CommentReference"/>
        </w:rPr>
        <w:annotationRef/>
      </w:r>
      <w:r w:rsidR="00323A6F">
        <w:t xml:space="preserve">This section needs more detail. The design needs to relate to your findings from the previous chapter. It is important that you ground your design in the theory and literature reviewed. Clearly show the requirements engineering process you took and outline the list of requirements you identified for implementation. </w:t>
      </w:r>
    </w:p>
    <w:p w14:paraId="0DF03DC0" w14:textId="77777777" w:rsidR="00323A6F" w:rsidRDefault="00323A6F" w:rsidP="00323A6F">
      <w:pPr>
        <w:pStyle w:val="CommentText"/>
      </w:pPr>
      <w:r>
        <w:t xml:space="preserve">3.3 needs to clearly outline what will be taught and the learning expectations/objectives - i.e. coding skills, the Python language, etc. You attempt this but this needs to be clearer. Also, what is the pedagogical approach taken? Expand on the levelling. </w:t>
      </w:r>
    </w:p>
    <w:p w14:paraId="547DA24D" w14:textId="77777777" w:rsidR="00323A6F" w:rsidRDefault="00323A6F" w:rsidP="00323A6F">
      <w:pPr>
        <w:pStyle w:val="CommentText"/>
      </w:pPr>
      <w:r>
        <w:t>3.4, 3.5 do not make clear how you came up with the elements mentioned.</w:t>
      </w:r>
      <w:r>
        <w:br/>
        <w:t>It would be useful to include images of your initial sketches too.</w:t>
      </w:r>
    </w:p>
    <w:p w14:paraId="72C83C9C" w14:textId="77777777" w:rsidR="00323A6F" w:rsidRDefault="00323A6F" w:rsidP="00323A6F">
      <w:pPr>
        <w:pStyle w:val="CommentText"/>
      </w:pPr>
      <w:r>
        <w:t>You could also include an architectural design of the overall game and show how the levels/components relate.</w:t>
      </w:r>
    </w:p>
    <w:p w14:paraId="06CA284F" w14:textId="77777777" w:rsidR="00323A6F" w:rsidRDefault="00323A6F" w:rsidP="00323A6F">
      <w:pPr>
        <w:pStyle w:val="CommentText"/>
      </w:pPr>
    </w:p>
    <w:p w14:paraId="04FFC8C4" w14:textId="77777777" w:rsidR="00323A6F" w:rsidRDefault="00323A6F" w:rsidP="00323A6F">
      <w:pPr>
        <w:pStyle w:val="CommentText"/>
      </w:pPr>
      <w:r>
        <w:t>There is also no mention of the target user and how/whether your design is appropriate for this target group, Make this clear.</w:t>
      </w:r>
    </w:p>
  </w:comment>
  <w:comment w:id="93" w:author="Y Arafa" w:date="2024-04-17T18:05:00Z" w:initials="YA">
    <w:p w14:paraId="3D49C6A0" w14:textId="0211AD2A" w:rsidR="00031E11" w:rsidRDefault="00031E11" w:rsidP="00031E11">
      <w:pPr>
        <w:pStyle w:val="CommentText"/>
      </w:pPr>
      <w:r>
        <w:rPr>
          <w:rStyle w:val="CommentReference"/>
        </w:rPr>
        <w:annotationRef/>
      </w:r>
      <w:r>
        <w:t>This relates to the product review mentioned earlier. Best to expand and include in a separate section as suggested above.</w:t>
      </w:r>
    </w:p>
  </w:comment>
  <w:comment w:id="94" w:author="Y Arafa" w:date="2024-04-17T18:05:00Z" w:initials="YA">
    <w:p w14:paraId="6314BBC9" w14:textId="77777777" w:rsidR="00031E11" w:rsidRDefault="00031E11" w:rsidP="00031E11">
      <w:pPr>
        <w:pStyle w:val="CommentText"/>
      </w:pPr>
      <w:r>
        <w:rPr>
          <w:rStyle w:val="CommentReference"/>
        </w:rPr>
        <w:annotationRef/>
      </w:r>
      <w:r>
        <w:t>How and why?</w:t>
      </w:r>
    </w:p>
  </w:comment>
  <w:comment w:id="107" w:author="Y Arafa" w:date="2024-04-17T18:46:00Z" w:initials="YA">
    <w:p w14:paraId="7F1D9AAC" w14:textId="77777777" w:rsidR="00323A6F" w:rsidRDefault="00323A6F" w:rsidP="00323A6F">
      <w:pPr>
        <w:pStyle w:val="CommentText"/>
      </w:pPr>
      <w:r>
        <w:rPr>
          <w:rStyle w:val="CommentReference"/>
        </w:rPr>
        <w:annotationRef/>
      </w:r>
      <w:r>
        <w:t>The context of Educational Programming is really important but the chapter does not address this. Please see previous comments on this.</w:t>
      </w:r>
    </w:p>
  </w:comment>
  <w:comment w:id="108" w:author="Y Arafa" w:date="2024-04-17T18:08:00Z" w:initials="YA">
    <w:p w14:paraId="0EAA8C67" w14:textId="50922F2D" w:rsidR="00031E11" w:rsidRDefault="00031E11" w:rsidP="00031E11">
      <w:pPr>
        <w:pStyle w:val="CommentText"/>
      </w:pPr>
      <w:r>
        <w:rPr>
          <w:rStyle w:val="CommentReference"/>
        </w:rPr>
        <w:annotationRef/>
      </w:r>
      <w:r>
        <w:t>How?</w:t>
      </w:r>
    </w:p>
  </w:comment>
  <w:comment w:id="110" w:author="Y Arafa" w:date="2024-04-17T18:13:00Z" w:initials="YA">
    <w:p w14:paraId="7EB75E58" w14:textId="77777777" w:rsidR="00F56EC6" w:rsidRDefault="00F56EC6" w:rsidP="00F56EC6">
      <w:pPr>
        <w:pStyle w:val="CommentText"/>
      </w:pPr>
      <w:r>
        <w:rPr>
          <w:rStyle w:val="CommentReference"/>
        </w:rPr>
        <w:annotationRef/>
      </w:r>
      <w:r>
        <w:t>Subsections 4.1-4.5 are better placed in Product Review ideally with screenshots of their interfaces. It would be good to show the set of comparison/review criteria you used when comparing the products. You can present the criteria and result in a table.</w:t>
      </w:r>
    </w:p>
    <w:p w14:paraId="5BAB63E2" w14:textId="77777777" w:rsidR="00F56EC6" w:rsidRDefault="00F56EC6" w:rsidP="00F56EC6">
      <w:pPr>
        <w:pStyle w:val="CommentText"/>
      </w:pPr>
    </w:p>
    <w:p w14:paraId="77528B2E" w14:textId="77777777" w:rsidR="00F56EC6" w:rsidRDefault="00F56EC6" w:rsidP="00F56EC6">
      <w:pPr>
        <w:pStyle w:val="CommentText"/>
      </w:pPr>
      <w:r>
        <w:t>A conclusion is needed summarise how this review informed you game’s requirements engineering and game design .</w:t>
      </w:r>
    </w:p>
  </w:comment>
  <w:comment w:id="120" w:author="Y Arafa" w:date="2024-04-17T18:32:00Z" w:initials="YA">
    <w:p w14:paraId="4BA9D831" w14:textId="77777777" w:rsidR="00956DD0" w:rsidRDefault="00956DD0" w:rsidP="00956DD0">
      <w:pPr>
        <w:pStyle w:val="CommentText"/>
      </w:pPr>
      <w:r>
        <w:rPr>
          <w:rStyle w:val="CommentReference"/>
        </w:rPr>
        <w:annotationRef/>
      </w:r>
      <w:r>
        <w:t>Introduce a conclusion and link this chapter to the next.</w:t>
      </w:r>
    </w:p>
  </w:comment>
  <w:comment w:id="122" w:author="Y Arafa" w:date="2024-04-17T18:41:00Z" w:initials="YA">
    <w:p w14:paraId="7F8D0D4E" w14:textId="77777777" w:rsidR="00323A6F" w:rsidRDefault="00C11C79" w:rsidP="00323A6F">
      <w:pPr>
        <w:pStyle w:val="CommentText"/>
      </w:pPr>
      <w:r>
        <w:rPr>
          <w:rStyle w:val="CommentReference"/>
        </w:rPr>
        <w:annotationRef/>
      </w:r>
      <w:r w:rsidR="00323A6F">
        <w:t>It is a good idea to contextualise relevant to gaming and within the practice in the gaming community before diving into your own development.</w:t>
      </w:r>
    </w:p>
    <w:p w14:paraId="7C28C033" w14:textId="77777777" w:rsidR="00323A6F" w:rsidRDefault="00323A6F" w:rsidP="00323A6F">
      <w:pPr>
        <w:pStyle w:val="CommentText"/>
      </w:pPr>
      <w:r>
        <w:t xml:space="preserve">This paper may be helpful </w:t>
      </w:r>
      <w:hyperlink r:id="rId1" w:history="1">
        <w:r w:rsidRPr="00C82522">
          <w:rPr>
            <w:rStyle w:val="Hyperlink"/>
          </w:rPr>
          <w:t>https://ceur-ws.org/Vol-1394/paper_9.pdf</w:t>
        </w:r>
      </w:hyperlink>
    </w:p>
  </w:comment>
  <w:comment w:id="129" w:author="Y Arafa" w:date="2024-04-17T19:17:00Z" w:initials="YA">
    <w:p w14:paraId="103B7616" w14:textId="77777777" w:rsidR="002C004D" w:rsidRDefault="002C004D" w:rsidP="002C004D">
      <w:pPr>
        <w:pStyle w:val="CommentText"/>
      </w:pPr>
      <w:r>
        <w:rPr>
          <w:rStyle w:val="CommentReference"/>
        </w:rPr>
        <w:annotationRef/>
      </w:r>
      <w:r>
        <w:t>formatting</w:t>
      </w:r>
    </w:p>
  </w:comment>
  <w:comment w:id="134" w:author="Y Arafa" w:date="2024-04-17T19:20:00Z" w:initials="YA">
    <w:p w14:paraId="2D3008B5" w14:textId="77777777" w:rsidR="002C004D" w:rsidRDefault="002C004D" w:rsidP="002C004D">
      <w:pPr>
        <w:pStyle w:val="CommentText"/>
      </w:pPr>
      <w:r>
        <w:rPr>
          <w:rStyle w:val="CommentReference"/>
        </w:rPr>
        <w:annotationRef/>
      </w:r>
      <w:r>
        <w:t>Needs to expand with more detail on what the limitations are and how they were addressed. Otherwise, the section is not saying much...</w:t>
      </w:r>
    </w:p>
  </w:comment>
  <w:comment w:id="142" w:author="Y Arafa" w:date="2024-04-17T19:24:00Z" w:initials="YA">
    <w:p w14:paraId="677F4659" w14:textId="77777777" w:rsidR="00964C45" w:rsidRDefault="00964C45" w:rsidP="00964C45">
      <w:pPr>
        <w:pStyle w:val="CommentText"/>
      </w:pPr>
      <w:r>
        <w:rPr>
          <w:rStyle w:val="CommentReference"/>
        </w:rPr>
        <w:annotationRef/>
      </w:r>
      <w:r>
        <w:t>Explicitly acknowledge this happened as part of your games module and that approval was obtained.</w:t>
      </w:r>
      <w:r>
        <w:br/>
        <w:t>Describe the types of users that gave feedback, how they gave feedback (focus group, questionnaires, etc.), how many took part, how was the data collected, were there pre-post test, etc.</w:t>
      </w:r>
    </w:p>
    <w:p w14:paraId="3A854115" w14:textId="77777777" w:rsidR="00964C45" w:rsidRDefault="00964C45" w:rsidP="00964C45">
      <w:pPr>
        <w:pStyle w:val="CommentText"/>
      </w:pPr>
      <w:r>
        <w:t>Include any supporting material in an appendix. Describe the questionnaires here and how you decided on the questions and for what objective,</w:t>
      </w:r>
    </w:p>
  </w:comment>
  <w:comment w:id="144" w:author="Y Arafa" w:date="2024-04-17T19:26:00Z" w:initials="YA">
    <w:p w14:paraId="33F5195E" w14:textId="77777777" w:rsidR="00964C45" w:rsidRDefault="00964C45" w:rsidP="00964C45">
      <w:pPr>
        <w:pStyle w:val="CommentText"/>
      </w:pPr>
      <w:r>
        <w:rPr>
          <w:rStyle w:val="CommentReference"/>
        </w:rPr>
        <w:annotationRef/>
      </w:r>
      <w:r>
        <w:t>5.7/5.8 seem out of place. These need to go in the evaluation section.</w:t>
      </w:r>
    </w:p>
  </w:comment>
  <w:comment w:id="146" w:author="Y Arafa" w:date="2024-04-17T19:26:00Z" w:initials="YA">
    <w:p w14:paraId="77D0E5E6" w14:textId="77777777" w:rsidR="00964C45" w:rsidRDefault="00964C45" w:rsidP="00964C45">
      <w:pPr>
        <w:pStyle w:val="CommentText"/>
      </w:pPr>
      <w:r>
        <w:rPr>
          <w:rStyle w:val="CommentReference"/>
        </w:rPr>
        <w:annotationRef/>
      </w:r>
      <w:r>
        <w:t>Again seems out of place</w:t>
      </w:r>
    </w:p>
  </w:comment>
  <w:comment w:id="156" w:author="Y Arafa" w:date="2024-04-17T19:28:00Z" w:initials="YA">
    <w:p w14:paraId="4B80C032" w14:textId="77777777" w:rsidR="00964C45" w:rsidRDefault="00964C45" w:rsidP="00964C45">
      <w:pPr>
        <w:pStyle w:val="CommentText"/>
      </w:pPr>
      <w:r>
        <w:rPr>
          <w:rStyle w:val="CommentReference"/>
        </w:rPr>
        <w:annotationRef/>
      </w:r>
      <w:r>
        <w:t>It is a good idea to have a diagram showing the components of the implementation.</w:t>
      </w:r>
    </w:p>
  </w:comment>
  <w:comment w:id="165" w:author="Y Arafa" w:date="2024-04-17T19:29:00Z" w:initials="YA">
    <w:p w14:paraId="16D9FE6B" w14:textId="77777777" w:rsidR="00964C45" w:rsidRDefault="00964C45" w:rsidP="00964C45">
      <w:pPr>
        <w:pStyle w:val="CommentText"/>
      </w:pPr>
      <w:r>
        <w:rPr>
          <w:rStyle w:val="CommentReference"/>
        </w:rPr>
        <w:annotationRef/>
      </w:r>
      <w:r>
        <w:t>Evaluation? If so, better placed in a separate chapter.</w:t>
      </w:r>
    </w:p>
  </w:comment>
  <w:comment w:id="167" w:author="Y Arafa" w:date="2024-04-17T19:29:00Z" w:initials="YA">
    <w:p w14:paraId="124D6B21" w14:textId="25FCBDA5" w:rsidR="00964C45" w:rsidRDefault="00964C45" w:rsidP="00964C45">
      <w:pPr>
        <w:pStyle w:val="CommentText"/>
      </w:pPr>
      <w:r>
        <w:rPr>
          <w:rStyle w:val="CommentReference"/>
        </w:rPr>
        <w:annotationRef/>
      </w:r>
      <w:r>
        <w:t>How?</w:t>
      </w:r>
    </w:p>
  </w:comment>
  <w:comment w:id="170" w:author="Y Arafa" w:date="2024-04-17T19:31:00Z" w:initials="YA">
    <w:p w14:paraId="2A391D25" w14:textId="77777777" w:rsidR="005F54B3" w:rsidRDefault="005F54B3" w:rsidP="005F54B3">
      <w:pPr>
        <w:pStyle w:val="CommentText"/>
      </w:pPr>
      <w:r>
        <w:rPr>
          <w:rStyle w:val="CommentReference"/>
        </w:rPr>
        <w:annotationRef/>
      </w:r>
      <w:r>
        <w:t>Could do with more detail - e.g. include a test plan</w:t>
      </w:r>
    </w:p>
  </w:comment>
  <w:comment w:id="172" w:author="Y Arafa" w:date="2024-04-17T19:31:00Z" w:initials="YA">
    <w:p w14:paraId="3ACC951F" w14:textId="77777777" w:rsidR="005F54B3" w:rsidRDefault="005F54B3" w:rsidP="005F54B3">
      <w:pPr>
        <w:pStyle w:val="CommentText"/>
      </w:pPr>
      <w:r>
        <w:rPr>
          <w:rStyle w:val="CommentReference"/>
        </w:rPr>
        <w:annotationRef/>
      </w:r>
      <w:r>
        <w:t>This is evaluation and should be in a separate chapter. So, 7.2, 7.3 and 7.4 should be in chapter 8.</w:t>
      </w:r>
    </w:p>
  </w:comment>
  <w:comment w:id="173" w:author="Y Arafa" w:date="2024-04-17T19:36:00Z" w:initials="YA">
    <w:p w14:paraId="7E8E0367" w14:textId="77777777" w:rsidR="00A80D93" w:rsidRDefault="00523DDE" w:rsidP="00A80D93">
      <w:pPr>
        <w:pStyle w:val="CommentText"/>
        <w:numPr>
          <w:ilvl w:val="0"/>
          <w:numId w:val="7"/>
        </w:numPr>
      </w:pPr>
      <w:r>
        <w:rPr>
          <w:rStyle w:val="CommentReference"/>
        </w:rPr>
        <w:annotationRef/>
      </w:r>
      <w:r w:rsidR="00A80D93">
        <w:t xml:space="preserve">How, where? </w:t>
      </w:r>
    </w:p>
    <w:p w14:paraId="29258054" w14:textId="77777777" w:rsidR="00A80D93" w:rsidRDefault="00A80D93" w:rsidP="00A80D93">
      <w:pPr>
        <w:pStyle w:val="CommentText"/>
        <w:numPr>
          <w:ilvl w:val="0"/>
          <w:numId w:val="7"/>
        </w:numPr>
      </w:pPr>
      <w:r>
        <w:t>Were there pre and post tests and evaluation questionnaires? These need to go in an appendix. And refer to them here.</w:t>
      </w:r>
    </w:p>
    <w:p w14:paraId="3928772B" w14:textId="77777777" w:rsidR="00A80D93" w:rsidRDefault="00A80D93" w:rsidP="00A80D93">
      <w:pPr>
        <w:pStyle w:val="CommentText"/>
        <w:numPr>
          <w:ilvl w:val="0"/>
          <w:numId w:val="7"/>
        </w:numPr>
      </w:pPr>
      <w:r>
        <w:t>Refer to the evaluation done in relation to your other games module and that approval was gained through the module.</w:t>
      </w:r>
      <w:r>
        <w:br/>
        <w:t>Otherwise, for evaluation you will need to identify and describe personas typical of the target user and justify how your game achieves it objectives in relation to those personas.</w:t>
      </w:r>
      <w:r>
        <w:br/>
        <w:t>Include a subjective evaluation (your own opinion of the game) and justify your game meets the objectives.</w:t>
      </w:r>
      <w:r>
        <w:br/>
        <w:t>Otherwise, avoid making claims about the impact on learning as that could not be evaluated but highlight in detail how you would go about this if ethical approval was submitted in time. Remove any claims about improvement of learning unless you can qualify them.</w:t>
      </w:r>
      <w:r>
        <w:br/>
        <w:t>Describe what should be evaluated: e.g. learning, engagement, usability, content, etc.</w:t>
      </w:r>
    </w:p>
  </w:comment>
  <w:comment w:id="177" w:author="Y Arafa" w:date="2024-04-17T19:33:00Z" w:initials="YA">
    <w:p w14:paraId="08C411AE" w14:textId="3537C3C5" w:rsidR="005F54B3" w:rsidRDefault="005F54B3" w:rsidP="005F54B3">
      <w:pPr>
        <w:pStyle w:val="CommentText"/>
      </w:pPr>
      <w:r>
        <w:rPr>
          <w:rStyle w:val="CommentReference"/>
        </w:rPr>
        <w:annotationRef/>
      </w:r>
      <w:r>
        <w:t>Call this evaluation</w:t>
      </w:r>
    </w:p>
  </w:comment>
  <w:comment w:id="183" w:author="Y Arafa" w:date="2024-04-17T20:34:00Z" w:initials="YA">
    <w:p w14:paraId="5B059DE4" w14:textId="77777777" w:rsidR="00A80D93" w:rsidRDefault="00A80D93" w:rsidP="00A80D93">
      <w:pPr>
        <w:pStyle w:val="CommentText"/>
      </w:pPr>
      <w:r>
        <w:rPr>
          <w:rStyle w:val="CommentReference"/>
        </w:rPr>
        <w:annotationRef/>
      </w:r>
      <w:r>
        <w:t>How? Where? See previous comments on this.</w:t>
      </w:r>
    </w:p>
  </w:comment>
  <w:comment w:id="184" w:author="Y Arafa" w:date="2024-04-17T20:35:00Z" w:initials="YA">
    <w:p w14:paraId="0BD58BE3" w14:textId="77777777" w:rsidR="00A80D93" w:rsidRDefault="00A80D93" w:rsidP="00A80D93">
      <w:pPr>
        <w:pStyle w:val="CommentText"/>
      </w:pPr>
      <w:r>
        <w:rPr>
          <w:rStyle w:val="CommentReference"/>
        </w:rPr>
        <w:annotationRef/>
      </w:r>
      <w:r>
        <w:t>Great but how could you evaluate if the user has grasped these skills?</w:t>
      </w:r>
    </w:p>
  </w:comment>
  <w:comment w:id="187" w:author="Y Arafa" w:date="2024-04-17T20:38:00Z" w:initials="YA">
    <w:p w14:paraId="6BE83810" w14:textId="77777777" w:rsidR="00A80D93" w:rsidRDefault="00A80D93" w:rsidP="00A80D93">
      <w:pPr>
        <w:pStyle w:val="CommentText"/>
      </w:pPr>
      <w:r>
        <w:rPr>
          <w:rStyle w:val="CommentReference"/>
        </w:rPr>
        <w:annotationRef/>
      </w:r>
      <w:r>
        <w:t>How can you prove this? You will need to map this to evidence obtained from the evaluation done on the games modules showing the responses to the questionnaires and the results from the pre and post tests. Otherwise, you cannot make such a claim.</w:t>
      </w:r>
    </w:p>
  </w:comment>
  <w:comment w:id="188" w:author="Y Arafa" w:date="2024-04-17T20:40:00Z" w:initials="YA">
    <w:p w14:paraId="3BAB650E" w14:textId="77777777" w:rsidR="00A80D93" w:rsidRDefault="00A80D93" w:rsidP="00A80D93">
      <w:pPr>
        <w:pStyle w:val="CommentText"/>
      </w:pPr>
      <w:r>
        <w:rPr>
          <w:rStyle w:val="CommentReference"/>
        </w:rPr>
        <w:annotationRef/>
      </w:r>
      <w:r>
        <w:t>Include some evaluation of the content covered and how the intended learning outcomes can be achieved throughout the game levels.</w:t>
      </w:r>
    </w:p>
  </w:comment>
  <w:comment w:id="190" w:author="Y Arafa" w:date="2024-04-17T18:55:00Z" w:initials="YA">
    <w:p w14:paraId="532C2029" w14:textId="5935CC9F" w:rsidR="00FC1199" w:rsidRDefault="00FC1199" w:rsidP="00FC1199">
      <w:pPr>
        <w:pStyle w:val="CommentText"/>
      </w:pPr>
      <w:r>
        <w:rPr>
          <w:rStyle w:val="CommentReference"/>
        </w:rPr>
        <w:annotationRef/>
      </w:r>
      <w:r>
        <w:t>Future work</w:t>
      </w:r>
    </w:p>
  </w:comment>
  <w:comment w:id="200" w:author="Y Arafa" w:date="2024-04-17T18:56:00Z" w:initials="YA">
    <w:p w14:paraId="264E3EF5" w14:textId="77777777" w:rsidR="00FC1199" w:rsidRDefault="00FC1199" w:rsidP="00FC1199">
      <w:pPr>
        <w:pStyle w:val="CommentText"/>
      </w:pPr>
      <w:r>
        <w:rPr>
          <w:rStyle w:val="CommentReference"/>
        </w:rPr>
        <w:annotationRef/>
      </w:r>
      <w:r>
        <w:t>Citation format</w:t>
      </w:r>
    </w:p>
  </w:comment>
  <w:comment w:id="202" w:author="Y Arafa" w:date="2024-04-17T18:56:00Z" w:initials="YA">
    <w:p w14:paraId="611B5F13" w14:textId="77777777" w:rsidR="00FC1199" w:rsidRDefault="00FC1199" w:rsidP="00FC1199">
      <w:pPr>
        <w:pStyle w:val="CommentText"/>
      </w:pPr>
      <w:r>
        <w:rPr>
          <w:rStyle w:val="CommentReference"/>
        </w:rPr>
        <w:annotationRef/>
      </w:r>
      <w:r>
        <w:t>format</w:t>
      </w:r>
    </w:p>
  </w:comment>
  <w:comment w:id="206" w:author="Y Arafa" w:date="2024-04-17T18:58:00Z" w:initials="YA">
    <w:p w14:paraId="4B77832F" w14:textId="77777777" w:rsidR="00FC1199" w:rsidRDefault="00FC1199" w:rsidP="00FC1199">
      <w:pPr>
        <w:pStyle w:val="CommentText"/>
      </w:pPr>
      <w:r>
        <w:rPr>
          <w:rStyle w:val="CommentReference"/>
        </w:rPr>
        <w:annotationRef/>
      </w:r>
      <w:r>
        <w:t>Expand on how it is innovative and how it is different to other initiatives.</w:t>
      </w:r>
    </w:p>
  </w:comment>
  <w:comment w:id="207" w:author="Y Arafa" w:date="2024-04-17T18:59:00Z" w:initials="YA">
    <w:p w14:paraId="24DEDE4E" w14:textId="77777777" w:rsidR="00FC1199" w:rsidRDefault="00FC1199" w:rsidP="00FC1199">
      <w:pPr>
        <w:pStyle w:val="CommentText"/>
      </w:pPr>
      <w:r>
        <w:rPr>
          <w:rStyle w:val="CommentReference"/>
        </w:rPr>
        <w:annotationRef/>
      </w:r>
      <w:r>
        <w:t>How have these been addressed? This is not full described (implied in places but mor detail will strengthen the work over all)</w:t>
      </w:r>
    </w:p>
  </w:comment>
  <w:comment w:id="208" w:author="Y Arafa" w:date="2024-04-17T19:02:00Z" w:initials="YA">
    <w:p w14:paraId="2121E99F" w14:textId="77777777" w:rsidR="00FC1199" w:rsidRDefault="00FC1199" w:rsidP="00FC1199">
      <w:pPr>
        <w:pStyle w:val="CommentText"/>
      </w:pPr>
      <w:r>
        <w:rPr>
          <w:rStyle w:val="CommentReference"/>
        </w:rPr>
        <w:annotationRef/>
      </w:r>
      <w:r>
        <w:t>Needs to relate to the evaluation (please see comment above relating to the evaluation in the organised within your games module). In the absence of the evaluation - explain how the game enhances the domain in your opinion and why.</w:t>
      </w:r>
    </w:p>
  </w:comment>
  <w:comment w:id="209" w:author="Y Arafa" w:date="2024-04-17T19:03:00Z" w:initials="YA">
    <w:p w14:paraId="1364364B" w14:textId="77777777" w:rsidR="00D633D4" w:rsidRDefault="00D633D4" w:rsidP="00D633D4">
      <w:pPr>
        <w:pStyle w:val="CommentText"/>
      </w:pPr>
      <w:r>
        <w:rPr>
          <w:rStyle w:val="CommentReference"/>
        </w:rPr>
        <w:annotationRef/>
      </w:r>
      <w:r>
        <w:t>Needs to be justified by the evaluation or toned down.</w:t>
      </w:r>
    </w:p>
  </w:comment>
  <w:comment w:id="210" w:author="Y Arafa" w:date="2024-04-17T19:16:00Z" w:initials="YA">
    <w:p w14:paraId="309DE6DC" w14:textId="77777777" w:rsidR="002C004D" w:rsidRDefault="002C004D" w:rsidP="002C004D">
      <w:pPr>
        <w:pStyle w:val="CommentText"/>
      </w:pPr>
      <w:r>
        <w:rPr>
          <w:rStyle w:val="CommentReference"/>
        </w:rPr>
        <w:annotationRef/>
      </w:r>
      <w:r>
        <w:t>Sections to add:</w:t>
      </w:r>
    </w:p>
    <w:p w14:paraId="34AE5C51" w14:textId="77777777" w:rsidR="002C004D" w:rsidRDefault="002C004D" w:rsidP="002C004D">
      <w:pPr>
        <w:pStyle w:val="CommentText"/>
        <w:ind w:left="300"/>
      </w:pPr>
      <w:r>
        <w:t>A section on LESPi is missing.</w:t>
      </w:r>
    </w:p>
    <w:p w14:paraId="20185377" w14:textId="77777777" w:rsidR="002C004D" w:rsidRDefault="002C004D" w:rsidP="002C004D">
      <w:pPr>
        <w:pStyle w:val="CommentText"/>
        <w:ind w:left="300"/>
      </w:pPr>
      <w:r>
        <w:t>Include your pre and post tests and evaluation questionnaires in an appendix. And refer to them in a separate evaluation section.</w:t>
      </w:r>
    </w:p>
    <w:p w14:paraId="6046AD02" w14:textId="77777777" w:rsidR="002C004D" w:rsidRDefault="002C004D" w:rsidP="002C004D">
      <w:pPr>
        <w:pStyle w:val="CommentText"/>
        <w:ind w:left="300"/>
      </w:pPr>
      <w:r>
        <w:t>Evaluation section - refer to the evaluation done in relation with you other games module and that approval was gained through the module.</w:t>
      </w:r>
      <w:r>
        <w:br/>
        <w:t>Otherwise, for evaluation you will need to identify and describe personas typical of the target user and justify how your game achieves it objectives in relation to those personas.</w:t>
      </w:r>
      <w:r>
        <w:br/>
        <w:t>Include a subjective evaluation (your own opinion of the game) and justify your game meets the objectives.</w:t>
      </w:r>
      <w:r>
        <w:br/>
        <w:t>Otherwise, avoid making claims about the impact on learning as that could not be evaluated but highlight in detail how you would go about this if ethical approval was submitted in time. Remove any claims about improvement of learning unless you can qualify them.</w:t>
      </w:r>
      <w:r>
        <w:br/>
        <w:t>Describe what should be evaluated: e.g. learning, engagement, usability, content, etc.</w:t>
      </w:r>
    </w:p>
    <w:p w14:paraId="43EB01C4" w14:textId="77777777" w:rsidR="002C004D" w:rsidRDefault="002C004D" w:rsidP="002C004D">
      <w:pPr>
        <w:pStyle w:val="CommentText"/>
        <w:ind w:left="300"/>
      </w:pPr>
      <w:r>
        <w:t xml:space="preserve"> </w:t>
      </w:r>
    </w:p>
  </w:comment>
  <w:comment w:id="211" w:author="Y Arafa" w:date="2024-04-17T19:04:00Z" w:initials="YA">
    <w:p w14:paraId="670DCF58" w14:textId="3C313EEC" w:rsidR="00D633D4" w:rsidRDefault="00D633D4" w:rsidP="00D633D4">
      <w:pPr>
        <w:pStyle w:val="CommentText"/>
      </w:pPr>
      <w:r>
        <w:rPr>
          <w:rStyle w:val="CommentReference"/>
        </w:rPr>
        <w:annotationRef/>
      </w:r>
      <w:r>
        <w:t>Call this References. Make sure the references are in alphabetic order by author name. Include page numbers for books and journals.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CE0960" w15:done="0"/>
  <w15:commentEx w15:paraId="2F9808F7" w15:done="0"/>
  <w15:commentEx w15:paraId="67EB6D64" w15:done="0"/>
  <w15:commentEx w15:paraId="63DB0387" w15:done="0"/>
  <w15:commentEx w15:paraId="3B48A4AC" w15:done="0"/>
  <w15:commentEx w15:paraId="7E40877C" w15:done="0"/>
  <w15:commentEx w15:paraId="0F94FD07" w15:done="0"/>
  <w15:commentEx w15:paraId="197B3BD2" w15:done="0"/>
  <w15:commentEx w15:paraId="26D09D8B" w15:done="0"/>
  <w15:commentEx w15:paraId="2ADF9D41" w15:done="0"/>
  <w15:commentEx w15:paraId="20A992C6" w15:done="0"/>
  <w15:commentEx w15:paraId="0FA0B78F" w15:done="0"/>
  <w15:commentEx w15:paraId="5DB8C618" w15:done="0"/>
  <w15:commentEx w15:paraId="0E841B1D" w15:done="0"/>
  <w15:commentEx w15:paraId="766B2AD1" w15:done="0"/>
  <w15:commentEx w15:paraId="7310FEA1" w15:done="0"/>
  <w15:commentEx w15:paraId="0254D91F" w15:done="0"/>
  <w15:commentEx w15:paraId="6F73928A" w15:done="0"/>
  <w15:commentEx w15:paraId="14B56FC8" w15:done="0"/>
  <w15:commentEx w15:paraId="7EA406CA" w15:done="0"/>
  <w15:commentEx w15:paraId="30D9EE22" w15:done="0"/>
  <w15:commentEx w15:paraId="04FFC8C4" w15:done="0"/>
  <w15:commentEx w15:paraId="3D49C6A0" w15:done="0"/>
  <w15:commentEx w15:paraId="6314BBC9" w15:done="0"/>
  <w15:commentEx w15:paraId="7F1D9AAC" w15:done="0"/>
  <w15:commentEx w15:paraId="0EAA8C67" w15:done="0"/>
  <w15:commentEx w15:paraId="77528B2E" w15:done="0"/>
  <w15:commentEx w15:paraId="4BA9D831" w15:done="0"/>
  <w15:commentEx w15:paraId="7C28C033" w15:done="0"/>
  <w15:commentEx w15:paraId="103B7616" w15:done="0"/>
  <w15:commentEx w15:paraId="2D3008B5" w15:done="0"/>
  <w15:commentEx w15:paraId="3A854115" w15:done="0"/>
  <w15:commentEx w15:paraId="33F5195E" w15:done="0"/>
  <w15:commentEx w15:paraId="77D0E5E6" w15:done="0"/>
  <w15:commentEx w15:paraId="4B80C032" w15:done="0"/>
  <w15:commentEx w15:paraId="16D9FE6B" w15:done="0"/>
  <w15:commentEx w15:paraId="124D6B21" w15:done="0"/>
  <w15:commentEx w15:paraId="2A391D25" w15:done="0"/>
  <w15:commentEx w15:paraId="3ACC951F" w15:done="0"/>
  <w15:commentEx w15:paraId="3928772B" w15:done="0"/>
  <w15:commentEx w15:paraId="08C411AE" w15:done="0"/>
  <w15:commentEx w15:paraId="5B059DE4" w15:done="0"/>
  <w15:commentEx w15:paraId="0BD58BE3" w15:done="0"/>
  <w15:commentEx w15:paraId="6BE83810" w15:done="0"/>
  <w15:commentEx w15:paraId="3BAB650E" w15:done="0"/>
  <w15:commentEx w15:paraId="532C2029" w15:done="0"/>
  <w15:commentEx w15:paraId="264E3EF5" w15:done="0"/>
  <w15:commentEx w15:paraId="611B5F13" w15:done="0"/>
  <w15:commentEx w15:paraId="4B77832F" w15:done="0"/>
  <w15:commentEx w15:paraId="24DEDE4E" w15:done="0"/>
  <w15:commentEx w15:paraId="2121E99F" w15:done="0"/>
  <w15:commentEx w15:paraId="1364364B" w15:done="0"/>
  <w15:commentEx w15:paraId="43EB01C4" w15:done="0"/>
  <w15:commentEx w15:paraId="670DCF5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9D3D44" w16cex:dateUtc="2024-04-17T16:47:00Z"/>
  <w16cex:commentExtensible w16cex:durableId="6F4D430E" w16cex:dateUtc="2024-04-17T13:10:00Z"/>
  <w16cex:commentExtensible w16cex:durableId="6020EAB9" w16cex:dateUtc="2024-04-17T15:42:00Z"/>
  <w16cex:commentExtensible w16cex:durableId="181BA162" w16cex:dateUtc="2024-04-17T16:49:00Z"/>
  <w16cex:commentExtensible w16cex:durableId="397313F1" w16cex:dateUtc="2024-04-17T15:55:00Z"/>
  <w16cex:commentExtensible w16cex:durableId="1AC1D480" w16cex:dateUtc="2024-04-17T15:41:00Z"/>
  <w16cex:commentExtensible w16cex:durableId="443BEBC1" w16cex:dateUtc="2024-04-17T17:34:00Z"/>
  <w16cex:commentExtensible w16cex:durableId="3E416906" w16cex:dateUtc="2024-04-17T15:44:00Z"/>
  <w16cex:commentExtensible w16cex:durableId="6A3D988F" w16cex:dateUtc="2024-04-17T15:51:00Z"/>
  <w16cex:commentExtensible w16cex:durableId="332AEC19" w16cex:dateUtc="2024-04-17T15:58:00Z"/>
  <w16cex:commentExtensible w16cex:durableId="666CF970" w16cex:dateUtc="2024-04-17T16:00:00Z"/>
  <w16cex:commentExtensible w16cex:durableId="48424ADF" w16cex:dateUtc="2024-04-17T16:42:00Z"/>
  <w16cex:commentExtensible w16cex:durableId="736ED2AE" w16cex:dateUtc="2024-04-17T16:53:00Z"/>
  <w16cex:commentExtensible w16cex:durableId="4CB997E8" w16cex:dateUtc="2024-04-17T17:37:00Z"/>
  <w16cex:commentExtensible w16cex:durableId="3A0A1753" w16cex:dateUtc="2024-04-17T16:15:00Z"/>
  <w16cex:commentExtensible w16cex:durableId="019BEFDE" w16cex:dateUtc="2024-04-17T16:56:00Z"/>
  <w16cex:commentExtensible w16cex:durableId="5B90B4BA" w16cex:dateUtc="2024-04-17T16:07:00Z"/>
  <w16cex:commentExtensible w16cex:durableId="1556AC1E" w16cex:dateUtc="2024-04-17T16:11:00Z"/>
  <w16cex:commentExtensible w16cex:durableId="767F4116" w16cex:dateUtc="2024-04-17T16:32:00Z"/>
  <w16cex:commentExtensible w16cex:durableId="7F13C1CC" w16cex:dateUtc="2024-04-17T16:34:00Z"/>
  <w16cex:commentExtensible w16cex:durableId="475F1BC6" w16cex:dateUtc="2024-04-17T17:03:00Z"/>
  <w16cex:commentExtensible w16cex:durableId="1FD5FBE7" w16cex:dateUtc="2024-04-17T17:30:00Z"/>
  <w16cex:commentExtensible w16cex:durableId="061BC583" w16cex:dateUtc="2024-04-17T17:05:00Z"/>
  <w16cex:commentExtensible w16cex:durableId="660AB501" w16cex:dateUtc="2024-04-17T17:05:00Z"/>
  <w16cex:commentExtensible w16cex:durableId="75869BAA" w16cex:dateUtc="2024-04-17T17:46:00Z"/>
  <w16cex:commentExtensible w16cex:durableId="0025C25C" w16cex:dateUtc="2024-04-17T17:08:00Z"/>
  <w16cex:commentExtensible w16cex:durableId="51BCE332" w16cex:dateUtc="2024-04-17T17:13:00Z"/>
  <w16cex:commentExtensible w16cex:durableId="3B172191" w16cex:dateUtc="2024-04-17T17:32:00Z"/>
  <w16cex:commentExtensible w16cex:durableId="63554FC6" w16cex:dateUtc="2024-04-17T17:41:00Z"/>
  <w16cex:commentExtensible w16cex:durableId="31FCA102" w16cex:dateUtc="2024-04-17T18:17:00Z"/>
  <w16cex:commentExtensible w16cex:durableId="5C61247E" w16cex:dateUtc="2024-04-17T18:20:00Z"/>
  <w16cex:commentExtensible w16cex:durableId="6D6FA260" w16cex:dateUtc="2024-04-17T18:24:00Z"/>
  <w16cex:commentExtensible w16cex:durableId="79565C71" w16cex:dateUtc="2024-04-17T18:26:00Z"/>
  <w16cex:commentExtensible w16cex:durableId="448A405A" w16cex:dateUtc="2024-04-17T18:26:00Z"/>
  <w16cex:commentExtensible w16cex:durableId="780DB609" w16cex:dateUtc="2024-04-17T18:28:00Z"/>
  <w16cex:commentExtensible w16cex:durableId="75E02F7E" w16cex:dateUtc="2024-04-17T18:29:00Z"/>
  <w16cex:commentExtensible w16cex:durableId="3C02EDFA" w16cex:dateUtc="2024-04-17T18:29:00Z"/>
  <w16cex:commentExtensible w16cex:durableId="5EE96417" w16cex:dateUtc="2024-04-17T18:31:00Z"/>
  <w16cex:commentExtensible w16cex:durableId="247FBFD2" w16cex:dateUtc="2024-04-17T18:31:00Z"/>
  <w16cex:commentExtensible w16cex:durableId="33780A53" w16cex:dateUtc="2024-04-17T18:36:00Z"/>
  <w16cex:commentExtensible w16cex:durableId="04B8C001" w16cex:dateUtc="2024-04-17T18:33:00Z"/>
  <w16cex:commentExtensible w16cex:durableId="063291C4" w16cex:dateUtc="2024-04-17T19:34:00Z"/>
  <w16cex:commentExtensible w16cex:durableId="6F845F3E" w16cex:dateUtc="2024-04-17T19:35:00Z"/>
  <w16cex:commentExtensible w16cex:durableId="47FD9DE4" w16cex:dateUtc="2024-04-17T19:38:00Z"/>
  <w16cex:commentExtensible w16cex:durableId="4415CF1E" w16cex:dateUtc="2024-04-17T19:40:00Z"/>
  <w16cex:commentExtensible w16cex:durableId="69C28296" w16cex:dateUtc="2024-04-17T17:55:00Z"/>
  <w16cex:commentExtensible w16cex:durableId="0307358D" w16cex:dateUtc="2024-04-17T17:56:00Z"/>
  <w16cex:commentExtensible w16cex:durableId="2612FFB8" w16cex:dateUtc="2024-04-17T17:56:00Z"/>
  <w16cex:commentExtensible w16cex:durableId="5C292526" w16cex:dateUtc="2024-04-17T17:58:00Z"/>
  <w16cex:commentExtensible w16cex:durableId="73A5EBBA" w16cex:dateUtc="2024-04-17T17:59:00Z"/>
  <w16cex:commentExtensible w16cex:durableId="7CF92A04" w16cex:dateUtc="2024-04-17T18:02:00Z"/>
  <w16cex:commentExtensible w16cex:durableId="31113648" w16cex:dateUtc="2024-04-17T18:03:00Z"/>
  <w16cex:commentExtensible w16cex:durableId="6452947E" w16cex:dateUtc="2024-04-17T18:16:00Z"/>
  <w16cex:commentExtensible w16cex:durableId="3F77E053" w16cex:dateUtc="2024-04-17T18: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CE0960" w16cid:durableId="359D3D44"/>
  <w16cid:commentId w16cid:paraId="2F9808F7" w16cid:durableId="6F4D430E"/>
  <w16cid:commentId w16cid:paraId="67EB6D64" w16cid:durableId="6020EAB9"/>
  <w16cid:commentId w16cid:paraId="63DB0387" w16cid:durableId="181BA162"/>
  <w16cid:commentId w16cid:paraId="3B48A4AC" w16cid:durableId="397313F1"/>
  <w16cid:commentId w16cid:paraId="7E40877C" w16cid:durableId="1AC1D480"/>
  <w16cid:commentId w16cid:paraId="0F94FD07" w16cid:durableId="443BEBC1"/>
  <w16cid:commentId w16cid:paraId="197B3BD2" w16cid:durableId="3E416906"/>
  <w16cid:commentId w16cid:paraId="26D09D8B" w16cid:durableId="6A3D988F"/>
  <w16cid:commentId w16cid:paraId="2ADF9D41" w16cid:durableId="332AEC19"/>
  <w16cid:commentId w16cid:paraId="20A992C6" w16cid:durableId="666CF970"/>
  <w16cid:commentId w16cid:paraId="0FA0B78F" w16cid:durableId="48424ADF"/>
  <w16cid:commentId w16cid:paraId="5DB8C618" w16cid:durableId="736ED2AE"/>
  <w16cid:commentId w16cid:paraId="0E841B1D" w16cid:durableId="4CB997E8"/>
  <w16cid:commentId w16cid:paraId="766B2AD1" w16cid:durableId="3A0A1753"/>
  <w16cid:commentId w16cid:paraId="7310FEA1" w16cid:durableId="019BEFDE"/>
  <w16cid:commentId w16cid:paraId="0254D91F" w16cid:durableId="5B90B4BA"/>
  <w16cid:commentId w16cid:paraId="6F73928A" w16cid:durableId="1556AC1E"/>
  <w16cid:commentId w16cid:paraId="14B56FC8" w16cid:durableId="767F4116"/>
  <w16cid:commentId w16cid:paraId="7EA406CA" w16cid:durableId="7F13C1CC"/>
  <w16cid:commentId w16cid:paraId="30D9EE22" w16cid:durableId="475F1BC6"/>
  <w16cid:commentId w16cid:paraId="04FFC8C4" w16cid:durableId="1FD5FBE7"/>
  <w16cid:commentId w16cid:paraId="3D49C6A0" w16cid:durableId="061BC583"/>
  <w16cid:commentId w16cid:paraId="6314BBC9" w16cid:durableId="660AB501"/>
  <w16cid:commentId w16cid:paraId="7F1D9AAC" w16cid:durableId="75869BAA"/>
  <w16cid:commentId w16cid:paraId="0EAA8C67" w16cid:durableId="0025C25C"/>
  <w16cid:commentId w16cid:paraId="77528B2E" w16cid:durableId="51BCE332"/>
  <w16cid:commentId w16cid:paraId="4BA9D831" w16cid:durableId="3B172191"/>
  <w16cid:commentId w16cid:paraId="7C28C033" w16cid:durableId="63554FC6"/>
  <w16cid:commentId w16cid:paraId="103B7616" w16cid:durableId="31FCA102"/>
  <w16cid:commentId w16cid:paraId="2D3008B5" w16cid:durableId="5C61247E"/>
  <w16cid:commentId w16cid:paraId="3A854115" w16cid:durableId="6D6FA260"/>
  <w16cid:commentId w16cid:paraId="33F5195E" w16cid:durableId="79565C71"/>
  <w16cid:commentId w16cid:paraId="77D0E5E6" w16cid:durableId="448A405A"/>
  <w16cid:commentId w16cid:paraId="4B80C032" w16cid:durableId="780DB609"/>
  <w16cid:commentId w16cid:paraId="16D9FE6B" w16cid:durableId="75E02F7E"/>
  <w16cid:commentId w16cid:paraId="124D6B21" w16cid:durableId="3C02EDFA"/>
  <w16cid:commentId w16cid:paraId="2A391D25" w16cid:durableId="5EE96417"/>
  <w16cid:commentId w16cid:paraId="3ACC951F" w16cid:durableId="247FBFD2"/>
  <w16cid:commentId w16cid:paraId="3928772B" w16cid:durableId="33780A53"/>
  <w16cid:commentId w16cid:paraId="08C411AE" w16cid:durableId="04B8C001"/>
  <w16cid:commentId w16cid:paraId="5B059DE4" w16cid:durableId="063291C4"/>
  <w16cid:commentId w16cid:paraId="0BD58BE3" w16cid:durableId="6F845F3E"/>
  <w16cid:commentId w16cid:paraId="6BE83810" w16cid:durableId="47FD9DE4"/>
  <w16cid:commentId w16cid:paraId="3BAB650E" w16cid:durableId="4415CF1E"/>
  <w16cid:commentId w16cid:paraId="532C2029" w16cid:durableId="69C28296"/>
  <w16cid:commentId w16cid:paraId="264E3EF5" w16cid:durableId="0307358D"/>
  <w16cid:commentId w16cid:paraId="611B5F13" w16cid:durableId="2612FFB8"/>
  <w16cid:commentId w16cid:paraId="4B77832F" w16cid:durableId="5C292526"/>
  <w16cid:commentId w16cid:paraId="24DEDE4E" w16cid:durableId="73A5EBBA"/>
  <w16cid:commentId w16cid:paraId="2121E99F" w16cid:durableId="7CF92A04"/>
  <w16cid:commentId w16cid:paraId="1364364B" w16cid:durableId="31113648"/>
  <w16cid:commentId w16cid:paraId="43EB01C4" w16cid:durableId="6452947E"/>
  <w16cid:commentId w16cid:paraId="670DCF58" w16cid:durableId="3F77E0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A53C9" w14:textId="77777777" w:rsidR="00F05BA3" w:rsidRDefault="00F05BA3" w:rsidP="003051BA">
      <w:pPr>
        <w:spacing w:after="0" w:line="240" w:lineRule="auto"/>
      </w:pPr>
      <w:r>
        <w:separator/>
      </w:r>
    </w:p>
  </w:endnote>
  <w:endnote w:type="continuationSeparator" w:id="0">
    <w:p w14:paraId="1E1D4DB9" w14:textId="77777777" w:rsidR="00F05BA3" w:rsidRDefault="00F05BA3" w:rsidP="00305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ork Sans">
    <w:charset w:val="00"/>
    <w:family w:val="auto"/>
    <w:pitch w:val="variable"/>
    <w:sig w:usb0="A00000FF" w:usb1="5000E07B" w:usb2="00000000" w:usb3="00000000" w:csb0="000001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444695"/>
      <w:docPartObj>
        <w:docPartGallery w:val="Page Numbers (Bottom of Page)"/>
        <w:docPartUnique/>
      </w:docPartObj>
    </w:sdtPr>
    <w:sdtContent>
      <w:sdt>
        <w:sdtPr>
          <w:id w:val="1728636285"/>
          <w:docPartObj>
            <w:docPartGallery w:val="Page Numbers (Top of Page)"/>
            <w:docPartUnique/>
          </w:docPartObj>
        </w:sdtPr>
        <w:sdtContent>
          <w:p w14:paraId="28A39191" w14:textId="716A3EE6" w:rsidR="003051BA" w:rsidRDefault="003051BA">
            <w:pPr>
              <w:pStyle w:val="Footer"/>
              <w:jc w:val="center"/>
            </w:pPr>
            <w:r w:rsidRPr="003051BA">
              <w:rPr>
                <w:rFonts w:ascii="Work Sans" w:hAnsi="Work Sans"/>
              </w:rPr>
              <w:t xml:space="preserve">Page </w:t>
            </w:r>
            <w:r w:rsidRPr="003051BA">
              <w:rPr>
                <w:rFonts w:ascii="Work Sans" w:hAnsi="Work Sans"/>
                <w:sz w:val="24"/>
                <w:szCs w:val="24"/>
              </w:rPr>
              <w:fldChar w:fldCharType="begin"/>
            </w:r>
            <w:r w:rsidRPr="003051BA">
              <w:rPr>
                <w:rFonts w:ascii="Work Sans" w:hAnsi="Work Sans"/>
              </w:rPr>
              <w:instrText xml:space="preserve"> PAGE </w:instrText>
            </w:r>
            <w:r w:rsidRPr="003051BA">
              <w:rPr>
                <w:rFonts w:ascii="Work Sans" w:hAnsi="Work Sans"/>
                <w:sz w:val="24"/>
                <w:szCs w:val="24"/>
              </w:rPr>
              <w:fldChar w:fldCharType="separate"/>
            </w:r>
            <w:r w:rsidRPr="003051BA">
              <w:rPr>
                <w:rFonts w:ascii="Work Sans" w:hAnsi="Work Sans"/>
                <w:noProof/>
              </w:rPr>
              <w:t>2</w:t>
            </w:r>
            <w:r w:rsidRPr="003051BA">
              <w:rPr>
                <w:rFonts w:ascii="Work Sans" w:hAnsi="Work Sans"/>
                <w:sz w:val="24"/>
                <w:szCs w:val="24"/>
              </w:rPr>
              <w:fldChar w:fldCharType="end"/>
            </w:r>
            <w:r w:rsidRPr="003051BA">
              <w:rPr>
                <w:rFonts w:ascii="Work Sans" w:hAnsi="Work Sans"/>
              </w:rPr>
              <w:t xml:space="preserve"> of </w:t>
            </w:r>
            <w:r w:rsidRPr="003051BA">
              <w:rPr>
                <w:rFonts w:ascii="Work Sans" w:hAnsi="Work Sans"/>
                <w:sz w:val="24"/>
                <w:szCs w:val="24"/>
              </w:rPr>
              <w:fldChar w:fldCharType="begin"/>
            </w:r>
            <w:r w:rsidRPr="003051BA">
              <w:rPr>
                <w:rFonts w:ascii="Work Sans" w:hAnsi="Work Sans"/>
              </w:rPr>
              <w:instrText xml:space="preserve"> NUMPAGES  </w:instrText>
            </w:r>
            <w:r w:rsidRPr="003051BA">
              <w:rPr>
                <w:rFonts w:ascii="Work Sans" w:hAnsi="Work Sans"/>
                <w:sz w:val="24"/>
                <w:szCs w:val="24"/>
              </w:rPr>
              <w:fldChar w:fldCharType="separate"/>
            </w:r>
            <w:r w:rsidRPr="003051BA">
              <w:rPr>
                <w:rFonts w:ascii="Work Sans" w:hAnsi="Work Sans"/>
                <w:noProof/>
              </w:rPr>
              <w:t>2</w:t>
            </w:r>
            <w:r w:rsidRPr="003051BA">
              <w:rPr>
                <w:rFonts w:ascii="Work Sans" w:hAnsi="Work Sans"/>
                <w:sz w:val="24"/>
                <w:szCs w:val="24"/>
              </w:rPr>
              <w:fldChar w:fldCharType="end"/>
            </w:r>
          </w:p>
        </w:sdtContent>
      </w:sdt>
    </w:sdtContent>
  </w:sdt>
  <w:p w14:paraId="6D98D188" w14:textId="77777777" w:rsidR="003051BA" w:rsidRDefault="00305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64474" w14:textId="77777777" w:rsidR="00F05BA3" w:rsidRDefault="00F05BA3" w:rsidP="003051BA">
      <w:pPr>
        <w:spacing w:after="0" w:line="240" w:lineRule="auto"/>
      </w:pPr>
      <w:r>
        <w:separator/>
      </w:r>
    </w:p>
  </w:footnote>
  <w:footnote w:type="continuationSeparator" w:id="0">
    <w:p w14:paraId="443E78DC" w14:textId="77777777" w:rsidR="00F05BA3" w:rsidRDefault="00F05BA3" w:rsidP="00305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47D"/>
    <w:multiLevelType w:val="hybridMultilevel"/>
    <w:tmpl w:val="BBC62EEE"/>
    <w:lvl w:ilvl="0" w:tplc="CF2C651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1D4010"/>
    <w:multiLevelType w:val="multilevel"/>
    <w:tmpl w:val="C43A81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36064C6F"/>
    <w:multiLevelType w:val="hybridMultilevel"/>
    <w:tmpl w:val="EFDA3C1E"/>
    <w:lvl w:ilvl="0" w:tplc="C7D00068">
      <w:start w:val="1"/>
      <w:numFmt w:val="bullet"/>
      <w:lvlText w:val=""/>
      <w:lvlJc w:val="left"/>
      <w:pPr>
        <w:ind w:left="1020" w:hanging="360"/>
      </w:pPr>
      <w:rPr>
        <w:rFonts w:ascii="Symbol" w:hAnsi="Symbol"/>
      </w:rPr>
    </w:lvl>
    <w:lvl w:ilvl="1" w:tplc="E376E342">
      <w:start w:val="1"/>
      <w:numFmt w:val="bullet"/>
      <w:lvlText w:val=""/>
      <w:lvlJc w:val="left"/>
      <w:pPr>
        <w:ind w:left="1020" w:hanging="360"/>
      </w:pPr>
      <w:rPr>
        <w:rFonts w:ascii="Symbol" w:hAnsi="Symbol"/>
      </w:rPr>
    </w:lvl>
    <w:lvl w:ilvl="2" w:tplc="F228A8AA">
      <w:start w:val="1"/>
      <w:numFmt w:val="bullet"/>
      <w:lvlText w:val=""/>
      <w:lvlJc w:val="left"/>
      <w:pPr>
        <w:ind w:left="1020" w:hanging="360"/>
      </w:pPr>
      <w:rPr>
        <w:rFonts w:ascii="Symbol" w:hAnsi="Symbol"/>
      </w:rPr>
    </w:lvl>
    <w:lvl w:ilvl="3" w:tplc="F47A8B14">
      <w:start w:val="1"/>
      <w:numFmt w:val="bullet"/>
      <w:lvlText w:val=""/>
      <w:lvlJc w:val="left"/>
      <w:pPr>
        <w:ind w:left="1020" w:hanging="360"/>
      </w:pPr>
      <w:rPr>
        <w:rFonts w:ascii="Symbol" w:hAnsi="Symbol"/>
      </w:rPr>
    </w:lvl>
    <w:lvl w:ilvl="4" w:tplc="EEBC2482">
      <w:start w:val="1"/>
      <w:numFmt w:val="bullet"/>
      <w:lvlText w:val=""/>
      <w:lvlJc w:val="left"/>
      <w:pPr>
        <w:ind w:left="1020" w:hanging="360"/>
      </w:pPr>
      <w:rPr>
        <w:rFonts w:ascii="Symbol" w:hAnsi="Symbol"/>
      </w:rPr>
    </w:lvl>
    <w:lvl w:ilvl="5" w:tplc="11403E2E">
      <w:start w:val="1"/>
      <w:numFmt w:val="bullet"/>
      <w:lvlText w:val=""/>
      <w:lvlJc w:val="left"/>
      <w:pPr>
        <w:ind w:left="1020" w:hanging="360"/>
      </w:pPr>
      <w:rPr>
        <w:rFonts w:ascii="Symbol" w:hAnsi="Symbol"/>
      </w:rPr>
    </w:lvl>
    <w:lvl w:ilvl="6" w:tplc="BCC67C16">
      <w:start w:val="1"/>
      <w:numFmt w:val="bullet"/>
      <w:lvlText w:val=""/>
      <w:lvlJc w:val="left"/>
      <w:pPr>
        <w:ind w:left="1020" w:hanging="360"/>
      </w:pPr>
      <w:rPr>
        <w:rFonts w:ascii="Symbol" w:hAnsi="Symbol"/>
      </w:rPr>
    </w:lvl>
    <w:lvl w:ilvl="7" w:tplc="C922D8F8">
      <w:start w:val="1"/>
      <w:numFmt w:val="bullet"/>
      <w:lvlText w:val=""/>
      <w:lvlJc w:val="left"/>
      <w:pPr>
        <w:ind w:left="1020" w:hanging="360"/>
      </w:pPr>
      <w:rPr>
        <w:rFonts w:ascii="Symbol" w:hAnsi="Symbol"/>
      </w:rPr>
    </w:lvl>
    <w:lvl w:ilvl="8" w:tplc="39108E30">
      <w:start w:val="1"/>
      <w:numFmt w:val="bullet"/>
      <w:lvlText w:val=""/>
      <w:lvlJc w:val="left"/>
      <w:pPr>
        <w:ind w:left="1020" w:hanging="360"/>
      </w:pPr>
      <w:rPr>
        <w:rFonts w:ascii="Symbol" w:hAnsi="Symbol"/>
      </w:rPr>
    </w:lvl>
  </w:abstractNum>
  <w:abstractNum w:abstractNumId="3" w15:restartNumberingAfterBreak="0">
    <w:nsid w:val="47C8042C"/>
    <w:multiLevelType w:val="multilevel"/>
    <w:tmpl w:val="0FC8BFF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5B504FFE"/>
    <w:multiLevelType w:val="hybridMultilevel"/>
    <w:tmpl w:val="6604008C"/>
    <w:lvl w:ilvl="0" w:tplc="AE22E94A">
      <w:start w:val="10"/>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E8E31A0"/>
    <w:multiLevelType w:val="hybridMultilevel"/>
    <w:tmpl w:val="01764B1E"/>
    <w:lvl w:ilvl="0" w:tplc="444A5A72">
      <w:start w:val="1"/>
      <w:numFmt w:val="bullet"/>
      <w:lvlText w:val=""/>
      <w:lvlJc w:val="left"/>
      <w:pPr>
        <w:ind w:left="1020" w:hanging="360"/>
      </w:pPr>
      <w:rPr>
        <w:rFonts w:ascii="Symbol" w:hAnsi="Symbol"/>
      </w:rPr>
    </w:lvl>
    <w:lvl w:ilvl="1" w:tplc="347A8DE2">
      <w:start w:val="1"/>
      <w:numFmt w:val="bullet"/>
      <w:lvlText w:val=""/>
      <w:lvlJc w:val="left"/>
      <w:pPr>
        <w:ind w:left="1020" w:hanging="360"/>
      </w:pPr>
      <w:rPr>
        <w:rFonts w:ascii="Symbol" w:hAnsi="Symbol"/>
      </w:rPr>
    </w:lvl>
    <w:lvl w:ilvl="2" w:tplc="A8EACDB4">
      <w:start w:val="1"/>
      <w:numFmt w:val="bullet"/>
      <w:lvlText w:val=""/>
      <w:lvlJc w:val="left"/>
      <w:pPr>
        <w:ind w:left="1020" w:hanging="360"/>
      </w:pPr>
      <w:rPr>
        <w:rFonts w:ascii="Symbol" w:hAnsi="Symbol"/>
      </w:rPr>
    </w:lvl>
    <w:lvl w:ilvl="3" w:tplc="1B0E4EB6">
      <w:start w:val="1"/>
      <w:numFmt w:val="bullet"/>
      <w:lvlText w:val=""/>
      <w:lvlJc w:val="left"/>
      <w:pPr>
        <w:ind w:left="1020" w:hanging="360"/>
      </w:pPr>
      <w:rPr>
        <w:rFonts w:ascii="Symbol" w:hAnsi="Symbol"/>
      </w:rPr>
    </w:lvl>
    <w:lvl w:ilvl="4" w:tplc="341A2FCC">
      <w:start w:val="1"/>
      <w:numFmt w:val="bullet"/>
      <w:lvlText w:val=""/>
      <w:lvlJc w:val="left"/>
      <w:pPr>
        <w:ind w:left="1020" w:hanging="360"/>
      </w:pPr>
      <w:rPr>
        <w:rFonts w:ascii="Symbol" w:hAnsi="Symbol"/>
      </w:rPr>
    </w:lvl>
    <w:lvl w:ilvl="5" w:tplc="2A648482">
      <w:start w:val="1"/>
      <w:numFmt w:val="bullet"/>
      <w:lvlText w:val=""/>
      <w:lvlJc w:val="left"/>
      <w:pPr>
        <w:ind w:left="1020" w:hanging="360"/>
      </w:pPr>
      <w:rPr>
        <w:rFonts w:ascii="Symbol" w:hAnsi="Symbol"/>
      </w:rPr>
    </w:lvl>
    <w:lvl w:ilvl="6" w:tplc="CEA40FB0">
      <w:start w:val="1"/>
      <w:numFmt w:val="bullet"/>
      <w:lvlText w:val=""/>
      <w:lvlJc w:val="left"/>
      <w:pPr>
        <w:ind w:left="1020" w:hanging="360"/>
      </w:pPr>
      <w:rPr>
        <w:rFonts w:ascii="Symbol" w:hAnsi="Symbol"/>
      </w:rPr>
    </w:lvl>
    <w:lvl w:ilvl="7" w:tplc="580C3CDE">
      <w:start w:val="1"/>
      <w:numFmt w:val="bullet"/>
      <w:lvlText w:val=""/>
      <w:lvlJc w:val="left"/>
      <w:pPr>
        <w:ind w:left="1020" w:hanging="360"/>
      </w:pPr>
      <w:rPr>
        <w:rFonts w:ascii="Symbol" w:hAnsi="Symbol"/>
      </w:rPr>
    </w:lvl>
    <w:lvl w:ilvl="8" w:tplc="8A2097B6">
      <w:start w:val="1"/>
      <w:numFmt w:val="bullet"/>
      <w:lvlText w:val=""/>
      <w:lvlJc w:val="left"/>
      <w:pPr>
        <w:ind w:left="1020" w:hanging="360"/>
      </w:pPr>
      <w:rPr>
        <w:rFonts w:ascii="Symbol" w:hAnsi="Symbol"/>
      </w:rPr>
    </w:lvl>
  </w:abstractNum>
  <w:abstractNum w:abstractNumId="6" w15:restartNumberingAfterBreak="0">
    <w:nsid w:val="6D0B1292"/>
    <w:multiLevelType w:val="hybridMultilevel"/>
    <w:tmpl w:val="BCC8D38C"/>
    <w:lvl w:ilvl="0" w:tplc="8CC037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6070086">
    <w:abstractNumId w:val="0"/>
  </w:num>
  <w:num w:numId="2" w16cid:durableId="908999972">
    <w:abstractNumId w:val="6"/>
  </w:num>
  <w:num w:numId="3" w16cid:durableId="1451899191">
    <w:abstractNumId w:val="3"/>
  </w:num>
  <w:num w:numId="4" w16cid:durableId="1341663988">
    <w:abstractNumId w:val="1"/>
  </w:num>
  <w:num w:numId="5" w16cid:durableId="1523399645">
    <w:abstractNumId w:val="4"/>
  </w:num>
  <w:num w:numId="6" w16cid:durableId="1709834998">
    <w:abstractNumId w:val="5"/>
  </w:num>
  <w:num w:numId="7" w16cid:durableId="86023869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 Arafa">
    <w15:presenceInfo w15:providerId="Windows Live" w15:userId="a3e88d9972f6fd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C08"/>
    <w:rsid w:val="000214C9"/>
    <w:rsid w:val="00031E11"/>
    <w:rsid w:val="000607B5"/>
    <w:rsid w:val="00081FA8"/>
    <w:rsid w:val="00094626"/>
    <w:rsid w:val="000A65C8"/>
    <w:rsid w:val="000C78E2"/>
    <w:rsid w:val="000E3439"/>
    <w:rsid w:val="000E7C35"/>
    <w:rsid w:val="00105FBA"/>
    <w:rsid w:val="00107B3D"/>
    <w:rsid w:val="0015064C"/>
    <w:rsid w:val="0017077A"/>
    <w:rsid w:val="00187850"/>
    <w:rsid w:val="001962E1"/>
    <w:rsid w:val="00196C43"/>
    <w:rsid w:val="001B4CDA"/>
    <w:rsid w:val="001E1D4A"/>
    <w:rsid w:val="001F0EDB"/>
    <w:rsid w:val="00202F8A"/>
    <w:rsid w:val="00230790"/>
    <w:rsid w:val="002356D7"/>
    <w:rsid w:val="0024444F"/>
    <w:rsid w:val="00276E47"/>
    <w:rsid w:val="002C004D"/>
    <w:rsid w:val="002C63DB"/>
    <w:rsid w:val="002E7697"/>
    <w:rsid w:val="002F58A3"/>
    <w:rsid w:val="003051BA"/>
    <w:rsid w:val="00317F0C"/>
    <w:rsid w:val="00323A6F"/>
    <w:rsid w:val="003667DD"/>
    <w:rsid w:val="003875C8"/>
    <w:rsid w:val="003972F4"/>
    <w:rsid w:val="003C2748"/>
    <w:rsid w:val="003E5F36"/>
    <w:rsid w:val="0042174D"/>
    <w:rsid w:val="00423E7F"/>
    <w:rsid w:val="00427798"/>
    <w:rsid w:val="00452620"/>
    <w:rsid w:val="00471698"/>
    <w:rsid w:val="00472451"/>
    <w:rsid w:val="004B2C1A"/>
    <w:rsid w:val="004C7C24"/>
    <w:rsid w:val="004E27B3"/>
    <w:rsid w:val="004F0C82"/>
    <w:rsid w:val="004F38FB"/>
    <w:rsid w:val="004F501A"/>
    <w:rsid w:val="004F502E"/>
    <w:rsid w:val="00523DDE"/>
    <w:rsid w:val="00594D02"/>
    <w:rsid w:val="005B06AC"/>
    <w:rsid w:val="005D7ED1"/>
    <w:rsid w:val="005F54B3"/>
    <w:rsid w:val="005F54ED"/>
    <w:rsid w:val="006203A9"/>
    <w:rsid w:val="00646DC9"/>
    <w:rsid w:val="00654136"/>
    <w:rsid w:val="00656B3D"/>
    <w:rsid w:val="0069315D"/>
    <w:rsid w:val="006B12A3"/>
    <w:rsid w:val="006B2E24"/>
    <w:rsid w:val="006C0600"/>
    <w:rsid w:val="006C2656"/>
    <w:rsid w:val="006F26FC"/>
    <w:rsid w:val="006F5B3F"/>
    <w:rsid w:val="0070353E"/>
    <w:rsid w:val="0077138D"/>
    <w:rsid w:val="007836F9"/>
    <w:rsid w:val="007D20E9"/>
    <w:rsid w:val="007F6150"/>
    <w:rsid w:val="008063F5"/>
    <w:rsid w:val="00830529"/>
    <w:rsid w:val="00831D3B"/>
    <w:rsid w:val="00881237"/>
    <w:rsid w:val="00891BFD"/>
    <w:rsid w:val="008B0EC6"/>
    <w:rsid w:val="00906189"/>
    <w:rsid w:val="00930704"/>
    <w:rsid w:val="00951F84"/>
    <w:rsid w:val="009535BD"/>
    <w:rsid w:val="00956DD0"/>
    <w:rsid w:val="00964C45"/>
    <w:rsid w:val="0096634C"/>
    <w:rsid w:val="00966A18"/>
    <w:rsid w:val="009818B9"/>
    <w:rsid w:val="00993586"/>
    <w:rsid w:val="0099370C"/>
    <w:rsid w:val="009B5DC1"/>
    <w:rsid w:val="009F3C00"/>
    <w:rsid w:val="00A07045"/>
    <w:rsid w:val="00A1683F"/>
    <w:rsid w:val="00A263A2"/>
    <w:rsid w:val="00A616E3"/>
    <w:rsid w:val="00A80D93"/>
    <w:rsid w:val="00A820F1"/>
    <w:rsid w:val="00A87A56"/>
    <w:rsid w:val="00A903E8"/>
    <w:rsid w:val="00A9368F"/>
    <w:rsid w:val="00AA072E"/>
    <w:rsid w:val="00AB468B"/>
    <w:rsid w:val="00AD4ED7"/>
    <w:rsid w:val="00AF0DF7"/>
    <w:rsid w:val="00B001F7"/>
    <w:rsid w:val="00B0460C"/>
    <w:rsid w:val="00B33BFD"/>
    <w:rsid w:val="00B86E03"/>
    <w:rsid w:val="00BB72A3"/>
    <w:rsid w:val="00BE30C9"/>
    <w:rsid w:val="00BE3453"/>
    <w:rsid w:val="00BE5B58"/>
    <w:rsid w:val="00BF5DF8"/>
    <w:rsid w:val="00C11C79"/>
    <w:rsid w:val="00C25B5D"/>
    <w:rsid w:val="00C32DD4"/>
    <w:rsid w:val="00C44FBB"/>
    <w:rsid w:val="00C71A62"/>
    <w:rsid w:val="00CA07E3"/>
    <w:rsid w:val="00CD2178"/>
    <w:rsid w:val="00CD7F9F"/>
    <w:rsid w:val="00CF1C08"/>
    <w:rsid w:val="00CF6FF7"/>
    <w:rsid w:val="00D1276F"/>
    <w:rsid w:val="00D2267C"/>
    <w:rsid w:val="00D55408"/>
    <w:rsid w:val="00D633D4"/>
    <w:rsid w:val="00DE6F25"/>
    <w:rsid w:val="00DF5A06"/>
    <w:rsid w:val="00E32672"/>
    <w:rsid w:val="00E63B4D"/>
    <w:rsid w:val="00E82AFC"/>
    <w:rsid w:val="00F05BA3"/>
    <w:rsid w:val="00F33FB7"/>
    <w:rsid w:val="00F56EC6"/>
    <w:rsid w:val="00F635A0"/>
    <w:rsid w:val="00FA6522"/>
    <w:rsid w:val="00FB4A24"/>
    <w:rsid w:val="00FC11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7D9809"/>
  <w15:chartTrackingRefBased/>
  <w15:docId w15:val="{C42275CC-0D23-4212-9D6C-DBD0DD578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03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F1C08"/>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202F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1C08"/>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CF1C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CF1C08"/>
    <w:rPr>
      <w:i/>
      <w:iCs/>
    </w:rPr>
  </w:style>
  <w:style w:type="character" w:styleId="Strong">
    <w:name w:val="Strong"/>
    <w:basedOn w:val="DefaultParagraphFont"/>
    <w:uiPriority w:val="22"/>
    <w:qFormat/>
    <w:rsid w:val="00CF1C08"/>
    <w:rPr>
      <w:b/>
      <w:bCs/>
    </w:rPr>
  </w:style>
  <w:style w:type="paragraph" w:styleId="Header">
    <w:name w:val="header"/>
    <w:basedOn w:val="Normal"/>
    <w:link w:val="HeaderChar"/>
    <w:uiPriority w:val="99"/>
    <w:unhideWhenUsed/>
    <w:rsid w:val="003051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1BA"/>
  </w:style>
  <w:style w:type="paragraph" w:styleId="Footer">
    <w:name w:val="footer"/>
    <w:basedOn w:val="Normal"/>
    <w:link w:val="FooterChar"/>
    <w:uiPriority w:val="99"/>
    <w:unhideWhenUsed/>
    <w:rsid w:val="003051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1BA"/>
  </w:style>
  <w:style w:type="table" w:styleId="TableGrid">
    <w:name w:val="Table Grid"/>
    <w:basedOn w:val="TableNormal"/>
    <w:uiPriority w:val="39"/>
    <w:rsid w:val="002F5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F502E"/>
    <w:pPr>
      <w:ind w:left="720"/>
      <w:contextualSpacing/>
    </w:pPr>
  </w:style>
  <w:style w:type="paragraph" w:styleId="Title">
    <w:name w:val="Title"/>
    <w:basedOn w:val="Normal"/>
    <w:next w:val="Normal"/>
    <w:link w:val="TitleChar"/>
    <w:uiPriority w:val="10"/>
    <w:qFormat/>
    <w:rsid w:val="00A903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03E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903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03E8"/>
    <w:pPr>
      <w:outlineLvl w:val="9"/>
    </w:pPr>
    <w:rPr>
      <w:lang w:val="en-US"/>
    </w:rPr>
  </w:style>
  <w:style w:type="paragraph" w:styleId="TOC1">
    <w:name w:val="toc 1"/>
    <w:basedOn w:val="Normal"/>
    <w:next w:val="Normal"/>
    <w:autoRedefine/>
    <w:uiPriority w:val="39"/>
    <w:unhideWhenUsed/>
    <w:rsid w:val="00A903E8"/>
    <w:pPr>
      <w:spacing w:after="100"/>
    </w:pPr>
  </w:style>
  <w:style w:type="character" w:styleId="Hyperlink">
    <w:name w:val="Hyperlink"/>
    <w:basedOn w:val="DefaultParagraphFont"/>
    <w:uiPriority w:val="99"/>
    <w:unhideWhenUsed/>
    <w:rsid w:val="00A903E8"/>
    <w:rPr>
      <w:color w:val="0563C1" w:themeColor="hyperlink"/>
      <w:u w:val="single"/>
    </w:rPr>
  </w:style>
  <w:style w:type="paragraph" w:styleId="TOC2">
    <w:name w:val="toc 2"/>
    <w:basedOn w:val="Normal"/>
    <w:next w:val="Normal"/>
    <w:autoRedefine/>
    <w:uiPriority w:val="39"/>
    <w:unhideWhenUsed/>
    <w:rsid w:val="00A903E8"/>
    <w:pPr>
      <w:spacing w:after="100"/>
      <w:ind w:left="220"/>
    </w:pPr>
  </w:style>
  <w:style w:type="character" w:customStyle="1" w:styleId="Heading3Char">
    <w:name w:val="Heading 3 Char"/>
    <w:basedOn w:val="DefaultParagraphFont"/>
    <w:link w:val="Heading3"/>
    <w:uiPriority w:val="9"/>
    <w:rsid w:val="00202F8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87850"/>
    <w:pPr>
      <w:spacing w:after="100"/>
      <w:ind w:left="440"/>
    </w:pPr>
  </w:style>
  <w:style w:type="paragraph" w:styleId="NoSpacing">
    <w:name w:val="No Spacing"/>
    <w:uiPriority w:val="1"/>
    <w:qFormat/>
    <w:rsid w:val="006203A9"/>
    <w:pPr>
      <w:spacing w:after="0" w:line="240" w:lineRule="auto"/>
    </w:pPr>
  </w:style>
  <w:style w:type="character" w:styleId="UnresolvedMention">
    <w:name w:val="Unresolved Mention"/>
    <w:basedOn w:val="DefaultParagraphFont"/>
    <w:uiPriority w:val="99"/>
    <w:semiHidden/>
    <w:unhideWhenUsed/>
    <w:rsid w:val="000A65C8"/>
    <w:rPr>
      <w:color w:val="605E5C"/>
      <w:shd w:val="clear" w:color="auto" w:fill="E1DFDD"/>
    </w:rPr>
  </w:style>
  <w:style w:type="paragraph" w:styleId="Caption">
    <w:name w:val="caption"/>
    <w:basedOn w:val="Normal"/>
    <w:next w:val="Normal"/>
    <w:uiPriority w:val="35"/>
    <w:unhideWhenUsed/>
    <w:qFormat/>
    <w:rsid w:val="00BE345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25B5D"/>
    <w:pPr>
      <w:spacing w:after="0"/>
    </w:pPr>
  </w:style>
  <w:style w:type="character" w:styleId="CommentReference">
    <w:name w:val="annotation reference"/>
    <w:basedOn w:val="DefaultParagraphFont"/>
    <w:uiPriority w:val="99"/>
    <w:semiHidden/>
    <w:unhideWhenUsed/>
    <w:rsid w:val="00C44FBB"/>
    <w:rPr>
      <w:sz w:val="16"/>
      <w:szCs w:val="16"/>
    </w:rPr>
  </w:style>
  <w:style w:type="paragraph" w:styleId="CommentText">
    <w:name w:val="annotation text"/>
    <w:basedOn w:val="Normal"/>
    <w:link w:val="CommentTextChar"/>
    <w:uiPriority w:val="99"/>
    <w:unhideWhenUsed/>
    <w:rsid w:val="00C44FBB"/>
    <w:pPr>
      <w:spacing w:line="240" w:lineRule="auto"/>
    </w:pPr>
    <w:rPr>
      <w:sz w:val="20"/>
      <w:szCs w:val="20"/>
    </w:rPr>
  </w:style>
  <w:style w:type="character" w:customStyle="1" w:styleId="CommentTextChar">
    <w:name w:val="Comment Text Char"/>
    <w:basedOn w:val="DefaultParagraphFont"/>
    <w:link w:val="CommentText"/>
    <w:uiPriority w:val="99"/>
    <w:rsid w:val="00C44FBB"/>
    <w:rPr>
      <w:sz w:val="20"/>
      <w:szCs w:val="20"/>
    </w:rPr>
  </w:style>
  <w:style w:type="paragraph" w:styleId="CommentSubject">
    <w:name w:val="annotation subject"/>
    <w:basedOn w:val="CommentText"/>
    <w:next w:val="CommentText"/>
    <w:link w:val="CommentSubjectChar"/>
    <w:uiPriority w:val="99"/>
    <w:semiHidden/>
    <w:unhideWhenUsed/>
    <w:rsid w:val="00C44FBB"/>
    <w:rPr>
      <w:b/>
      <w:bCs/>
    </w:rPr>
  </w:style>
  <w:style w:type="character" w:customStyle="1" w:styleId="CommentSubjectChar">
    <w:name w:val="Comment Subject Char"/>
    <w:basedOn w:val="CommentTextChar"/>
    <w:link w:val="CommentSubject"/>
    <w:uiPriority w:val="99"/>
    <w:semiHidden/>
    <w:rsid w:val="00C44FBB"/>
    <w:rPr>
      <w:b/>
      <w:bCs/>
      <w:sz w:val="20"/>
      <w:szCs w:val="20"/>
    </w:rPr>
  </w:style>
  <w:style w:type="paragraph" w:styleId="Revision">
    <w:name w:val="Revision"/>
    <w:hidden/>
    <w:uiPriority w:val="99"/>
    <w:semiHidden/>
    <w:rsid w:val="00317F0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237717">
      <w:bodyDiv w:val="1"/>
      <w:marLeft w:val="0"/>
      <w:marRight w:val="0"/>
      <w:marTop w:val="0"/>
      <w:marBottom w:val="0"/>
      <w:divBdr>
        <w:top w:val="none" w:sz="0" w:space="0" w:color="auto"/>
        <w:left w:val="none" w:sz="0" w:space="0" w:color="auto"/>
        <w:bottom w:val="none" w:sz="0" w:space="0" w:color="auto"/>
        <w:right w:val="none" w:sz="0" w:space="0" w:color="auto"/>
      </w:divBdr>
      <w:divsChild>
        <w:div w:id="170687193">
          <w:marLeft w:val="0"/>
          <w:marRight w:val="0"/>
          <w:marTop w:val="0"/>
          <w:marBottom w:val="0"/>
          <w:divBdr>
            <w:top w:val="none" w:sz="0" w:space="0" w:color="auto"/>
            <w:left w:val="none" w:sz="0" w:space="0" w:color="auto"/>
            <w:bottom w:val="none" w:sz="0" w:space="0" w:color="auto"/>
            <w:right w:val="none" w:sz="0" w:space="0" w:color="auto"/>
          </w:divBdr>
          <w:divsChild>
            <w:div w:id="18333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ceur-ws.org/Vol-1394/paper_9.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i.org/10.1186/s40561-019-0098-x"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oi.org/10.1177/1555412023115862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scholar.utc.edu/mps/vol17/iss1/6"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magneticmag.com/2023/07/the-effects-of-video-games-on-students-cognitive-skills-and-academic-performance/" TargetMode="Externa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7275/per.20.1.7.1"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7F7D5-0ECF-402B-9696-BA814A1C6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64</Pages>
  <Words>13470</Words>
  <Characters>83249</Characters>
  <Application>Microsoft Office Word</Application>
  <DocSecurity>0</DocSecurity>
  <Lines>1809</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Helene Mallauran</dc:creator>
  <cp:keywords/>
  <dc:description/>
  <cp:lastModifiedBy>Y Arafa</cp:lastModifiedBy>
  <cp:revision>9</cp:revision>
  <cp:lastPrinted>2024-04-15T17:46:00Z</cp:lastPrinted>
  <dcterms:created xsi:type="dcterms:W3CDTF">2024-04-17T15:51:00Z</dcterms:created>
  <dcterms:modified xsi:type="dcterms:W3CDTF">2024-04-17T19:40:00Z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d995237f54408dd1148ecbe5bd224b3be2eb0ab36daa9d2a2bb2d51f9e39307b</vt:lpwstr>
  </property>
</Properties>
</file>